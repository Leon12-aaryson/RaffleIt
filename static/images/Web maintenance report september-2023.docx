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E0DC18" w14:textId="26EC466B" w:rsidR="00B26ABB" w:rsidDel="006D15EE" w:rsidRDefault="00A8370C">
      <w:pPr>
        <w:jc w:val="center"/>
        <w:rPr>
          <w:moveFrom w:id="0" w:author="Aggrey Atuhaire" w:date="2023-10-09T11:01:00Z"/>
          <w:rFonts w:ascii="Calibri" w:eastAsia="Calibri" w:hAnsi="Calibri" w:cs="Calibri"/>
          <w:b/>
          <w:color w:val="5792C9"/>
          <w:sz w:val="32"/>
        </w:rPr>
      </w:pPr>
      <w:moveFromRangeStart w:id="1" w:author="Aggrey Atuhaire" w:date="2023-10-09T11:01:00Z" w:name="move147741687"/>
      <w:moveFrom w:id="2" w:author="Aggrey Atuhaire" w:date="2023-10-09T11:01:00Z">
        <w:r w:rsidDel="006D15EE">
          <w:rPr>
            <w:rFonts w:ascii="Calibri" w:eastAsia="Calibri" w:hAnsi="Calibri" w:cs="Calibri"/>
            <w:b/>
            <w:color w:val="5792C9"/>
            <w:sz w:val="32"/>
          </w:rPr>
          <w:t>Activity Report</w:t>
        </w:r>
      </w:moveFrom>
    </w:p>
    <w:moveFromRangeEnd w:id="1"/>
    <w:p w14:paraId="596883A5" w14:textId="77777777" w:rsidR="00B26ABB" w:rsidRDefault="00B26ABB">
      <w:pPr>
        <w:jc w:val="center"/>
        <w:rPr>
          <w:rFonts w:ascii="Calibri" w:eastAsia="Calibri" w:hAnsi="Calibri" w:cs="Calibri"/>
          <w:b/>
        </w:rPr>
      </w:pPr>
    </w:p>
    <w:p w14:paraId="198F459C" w14:textId="30B47570" w:rsidR="00B26ABB" w:rsidRDefault="00A8370C">
      <w:pPr>
        <w:spacing w:after="120" w:line="360" w:lineRule="auto"/>
        <w:jc w:val="center"/>
        <w:rPr>
          <w:ins w:id="3" w:author="Aggrey Atuhaire" w:date="2023-10-09T11:02:00Z"/>
          <w:rFonts w:ascii="Calibri" w:eastAsia="Calibri" w:hAnsi="Calibri" w:cs="Calibri"/>
        </w:rPr>
        <w:pPrChange w:id="4" w:author="Aggrey Atuhaire" w:date="2023-10-09T11:03:00Z">
          <w:pPr>
            <w:spacing w:after="120"/>
            <w:jc w:val="center"/>
          </w:pPr>
        </w:pPrChange>
      </w:pPr>
      <w:r w:rsidRPr="00046901">
        <w:rPr>
          <w:rFonts w:ascii="Calibri" w:eastAsia="Calibri" w:hAnsi="Calibri" w:cs="Calibri"/>
          <w:b/>
          <w:bCs/>
          <w:shd w:val="clear" w:color="auto" w:fill="FFFF00"/>
          <w:rPrChange w:id="5" w:author="Aggrey Atuhaire" w:date="2023-10-09T10:58:00Z">
            <w:rPr>
              <w:rFonts w:ascii="Calibri" w:eastAsia="Calibri" w:hAnsi="Calibri" w:cs="Calibri"/>
              <w:shd w:val="clear" w:color="auto" w:fill="FFFF00"/>
            </w:rPr>
          </w:rPrChange>
        </w:rPr>
        <w:t>Title</w:t>
      </w:r>
      <w:ins w:id="6" w:author="Aggrey Atuhaire" w:date="2023-10-09T10:58:00Z">
        <w:r w:rsidR="00046901" w:rsidRPr="00046901">
          <w:rPr>
            <w:rFonts w:ascii="Calibri" w:eastAsia="Calibri" w:hAnsi="Calibri" w:cs="Calibri"/>
            <w:b/>
            <w:bCs/>
            <w:shd w:val="clear" w:color="auto" w:fill="FFFF00"/>
            <w:lang w:val="en-US"/>
            <w:rPrChange w:id="7" w:author="Aggrey Atuhaire" w:date="2023-10-09T10:58:00Z">
              <w:rPr>
                <w:rFonts w:ascii="Calibri" w:eastAsia="Calibri" w:hAnsi="Calibri" w:cs="Calibri"/>
                <w:shd w:val="clear" w:color="auto" w:fill="FFFF00"/>
                <w:lang w:val="en-US"/>
              </w:rPr>
            </w:rPrChange>
          </w:rPr>
          <w:t xml:space="preserve"> of Activity</w:t>
        </w:r>
        <w:r w:rsidR="004479AA">
          <w:rPr>
            <w:rFonts w:ascii="Calibri" w:eastAsia="Calibri" w:hAnsi="Calibri" w:cs="Calibri"/>
            <w:lang w:val="en-US"/>
          </w:rPr>
          <w:t>:</w:t>
        </w:r>
      </w:ins>
      <w:del w:id="8" w:author="Aggrey Atuhaire" w:date="2023-10-09T10:58:00Z">
        <w:r w:rsidDel="004479AA">
          <w:rPr>
            <w:rFonts w:ascii="Calibri" w:eastAsia="Calibri" w:hAnsi="Calibri" w:cs="Calibri"/>
          </w:rPr>
          <w:delText>-</w:delText>
        </w:r>
      </w:del>
      <w:r>
        <w:rPr>
          <w:rFonts w:ascii="Calibri" w:eastAsia="Calibri" w:hAnsi="Calibri" w:cs="Calibri"/>
        </w:rPr>
        <w:t xml:space="preserve"> </w:t>
      </w:r>
      <w:ins w:id="9" w:author="Aggrey Atuhaire" w:date="2023-10-09T10:57:00Z">
        <w:r w:rsidR="006D27AF">
          <w:rPr>
            <w:rFonts w:ascii="Calibri" w:eastAsia="Calibri" w:hAnsi="Calibri" w:cs="Calibri"/>
            <w:lang w:val="en-US"/>
          </w:rPr>
          <w:t>FoSCU w</w:t>
        </w:r>
      </w:ins>
      <w:del w:id="10" w:author="Aggrey Atuhaire" w:date="2023-10-09T10:57:00Z">
        <w:r w:rsidDel="006D27AF">
          <w:rPr>
            <w:rFonts w:ascii="Calibri" w:eastAsia="Calibri" w:hAnsi="Calibri" w:cs="Calibri"/>
          </w:rPr>
          <w:delText>W</w:delText>
        </w:r>
      </w:del>
      <w:r>
        <w:rPr>
          <w:rFonts w:ascii="Calibri" w:eastAsia="Calibri" w:hAnsi="Calibri" w:cs="Calibri"/>
        </w:rPr>
        <w:t xml:space="preserve">ebsite </w:t>
      </w:r>
      <w:ins w:id="11" w:author="Aggrey Atuhaire" w:date="2023-10-09T10:57:00Z">
        <w:r w:rsidR="006D27AF">
          <w:rPr>
            <w:rFonts w:ascii="Calibri" w:eastAsia="Calibri" w:hAnsi="Calibri" w:cs="Calibri"/>
            <w:lang w:val="en-US"/>
          </w:rPr>
          <w:t>m</w:t>
        </w:r>
      </w:ins>
      <w:del w:id="12" w:author="Aggrey Atuhaire" w:date="2023-10-09T10:57:00Z">
        <w:r w:rsidDel="006D27AF">
          <w:rPr>
            <w:rFonts w:ascii="Calibri" w:eastAsia="Calibri" w:hAnsi="Calibri" w:cs="Calibri"/>
          </w:rPr>
          <w:delText>M</w:delText>
        </w:r>
      </w:del>
      <w:r>
        <w:rPr>
          <w:rFonts w:ascii="Calibri" w:eastAsia="Calibri" w:hAnsi="Calibri" w:cs="Calibri"/>
        </w:rPr>
        <w:t>aintenance</w:t>
      </w:r>
      <w:del w:id="13" w:author="Aggrey Atuhaire" w:date="2023-10-09T10:58:00Z">
        <w:r w:rsidDel="004479AA">
          <w:rPr>
            <w:rFonts w:ascii="Calibri" w:eastAsia="Calibri" w:hAnsi="Calibri" w:cs="Calibri"/>
          </w:rPr>
          <w:delText xml:space="preserve"> report</w:delText>
        </w:r>
      </w:del>
    </w:p>
    <w:p w14:paraId="33EA9FB6" w14:textId="45CA1FF4" w:rsidR="00281A99" w:rsidDel="00CC77AC" w:rsidRDefault="00281A99">
      <w:pPr>
        <w:spacing w:after="120" w:line="360" w:lineRule="auto"/>
        <w:jc w:val="center"/>
        <w:rPr>
          <w:del w:id="14" w:author="Aggrey Atuhaire" w:date="2023-10-09T11:03:00Z"/>
          <w:rFonts w:ascii="Calibri" w:eastAsia="Calibri" w:hAnsi="Calibri" w:cs="Calibri"/>
        </w:rPr>
        <w:pPrChange w:id="15" w:author="Aggrey Atuhaire" w:date="2023-10-09T11:03:00Z">
          <w:pPr>
            <w:spacing w:after="120"/>
            <w:jc w:val="center"/>
          </w:pPr>
        </w:pPrChange>
      </w:pPr>
    </w:p>
    <w:p w14:paraId="286E1E08" w14:textId="77A440FC" w:rsidR="00B26ABB" w:rsidRDefault="00B00378">
      <w:pPr>
        <w:spacing w:after="120" w:line="360" w:lineRule="auto"/>
        <w:jc w:val="center"/>
        <w:rPr>
          <w:ins w:id="16" w:author="Aggrey Atuhaire" w:date="2023-10-09T10:56:00Z"/>
          <w:rFonts w:ascii="Calibri" w:eastAsia="Calibri" w:hAnsi="Calibri" w:cs="Calibri"/>
        </w:rPr>
        <w:pPrChange w:id="17" w:author="Aggrey Atuhaire" w:date="2023-10-09T11:03:00Z">
          <w:pPr>
            <w:spacing w:after="120"/>
            <w:jc w:val="center"/>
          </w:pPr>
        </w:pPrChange>
      </w:pPr>
      <w:ins w:id="18" w:author="Aggrey Atuhaire" w:date="2023-10-09T10:56:00Z">
        <w:r w:rsidRPr="004479AA">
          <w:rPr>
            <w:rFonts w:ascii="Calibri" w:eastAsia="Calibri" w:hAnsi="Calibri" w:cs="Calibri"/>
            <w:b/>
            <w:bCs/>
            <w:lang w:val="en-US"/>
            <w:rPrChange w:id="19" w:author="Aggrey Atuhaire" w:date="2023-10-09T10:59:00Z">
              <w:rPr>
                <w:rFonts w:ascii="Calibri" w:eastAsia="Calibri" w:hAnsi="Calibri" w:cs="Calibri"/>
                <w:lang w:val="en-US"/>
              </w:rPr>
            </w:rPrChange>
          </w:rPr>
          <w:t>Reporting p</w:t>
        </w:r>
      </w:ins>
      <w:del w:id="20" w:author="Aggrey Atuhaire" w:date="2023-10-09T10:56:00Z">
        <w:r w:rsidRPr="004479AA" w:rsidDel="00B00378">
          <w:rPr>
            <w:rFonts w:ascii="Calibri" w:eastAsia="Calibri" w:hAnsi="Calibri" w:cs="Calibri"/>
            <w:b/>
            <w:bCs/>
            <w:rPrChange w:id="21" w:author="Aggrey Atuhaire" w:date="2023-10-09T10:59:00Z">
              <w:rPr>
                <w:rFonts w:ascii="Calibri" w:eastAsia="Calibri" w:hAnsi="Calibri" w:cs="Calibri"/>
              </w:rPr>
            </w:rPrChange>
          </w:rPr>
          <w:delText>P</w:delText>
        </w:r>
      </w:del>
      <w:r w:rsidRPr="004479AA">
        <w:rPr>
          <w:rFonts w:ascii="Calibri" w:eastAsia="Calibri" w:hAnsi="Calibri" w:cs="Calibri"/>
          <w:b/>
          <w:bCs/>
          <w:rPrChange w:id="22" w:author="Aggrey Atuhaire" w:date="2023-10-09T10:59:00Z">
            <w:rPr>
              <w:rFonts w:ascii="Calibri" w:eastAsia="Calibri" w:hAnsi="Calibri" w:cs="Calibri"/>
            </w:rPr>
          </w:rPrChange>
        </w:rPr>
        <w:t>eriod</w:t>
      </w:r>
      <w:del w:id="23" w:author="Aggrey Atuhaire" w:date="2023-10-09T10:58:00Z">
        <w:r w:rsidRPr="004479AA" w:rsidDel="004479AA">
          <w:rPr>
            <w:rFonts w:ascii="Calibri" w:eastAsia="Calibri" w:hAnsi="Calibri" w:cs="Calibri"/>
            <w:b/>
            <w:bCs/>
            <w:rPrChange w:id="24" w:author="Aggrey Atuhaire" w:date="2023-10-09T10:59:00Z">
              <w:rPr>
                <w:rFonts w:ascii="Calibri" w:eastAsia="Calibri" w:hAnsi="Calibri" w:cs="Calibri"/>
              </w:rPr>
            </w:rPrChange>
          </w:rPr>
          <w:delText xml:space="preserve"> </w:delText>
        </w:r>
      </w:del>
      <w:r w:rsidRPr="004479AA">
        <w:rPr>
          <w:rFonts w:ascii="Calibri" w:eastAsia="Calibri" w:hAnsi="Calibri" w:cs="Calibri"/>
          <w:b/>
          <w:bCs/>
          <w:rPrChange w:id="25" w:author="Aggrey Atuhaire" w:date="2023-10-09T10:59:00Z">
            <w:rPr>
              <w:rFonts w:ascii="Calibri" w:eastAsia="Calibri" w:hAnsi="Calibri" w:cs="Calibri"/>
            </w:rPr>
          </w:rPrChange>
        </w:rPr>
        <w:t>:</w:t>
      </w:r>
      <w:r>
        <w:rPr>
          <w:rFonts w:ascii="Calibri" w:eastAsia="Calibri" w:hAnsi="Calibri" w:cs="Calibri"/>
        </w:rPr>
        <w:t xml:space="preserve"> 01</w:t>
      </w:r>
      <w:ins w:id="26" w:author="Aggrey Atuhaire" w:date="2023-10-09T10:56:00Z">
        <w:r>
          <w:rPr>
            <w:rFonts w:ascii="Calibri" w:eastAsia="Calibri" w:hAnsi="Calibri" w:cs="Calibri"/>
            <w:lang w:val="en-US"/>
          </w:rPr>
          <w:t>-</w:t>
        </w:r>
        <w:r w:rsidR="008B7286">
          <w:rPr>
            <w:rFonts w:ascii="Calibri" w:eastAsia="Calibri" w:hAnsi="Calibri" w:cs="Calibri"/>
            <w:lang w:val="en-US"/>
          </w:rPr>
          <w:t>30,</w:t>
        </w:r>
      </w:ins>
      <w:r>
        <w:rPr>
          <w:rFonts w:ascii="Calibri" w:eastAsia="Calibri" w:hAnsi="Calibri" w:cs="Calibri"/>
        </w:rPr>
        <w:t xml:space="preserve"> </w:t>
      </w:r>
      <w:proofErr w:type="gramStart"/>
      <w:r>
        <w:rPr>
          <w:rFonts w:ascii="Calibri" w:eastAsia="Calibri" w:hAnsi="Calibri" w:cs="Calibri"/>
        </w:rPr>
        <w:t>September,</w:t>
      </w:r>
      <w:proofErr w:type="gramEnd"/>
      <w:r>
        <w:rPr>
          <w:rFonts w:ascii="Calibri" w:eastAsia="Calibri" w:hAnsi="Calibri" w:cs="Calibri"/>
        </w:rPr>
        <w:t xml:space="preserve"> 2023</w:t>
      </w:r>
    </w:p>
    <w:p w14:paraId="4848B885" w14:textId="027FE4A1" w:rsidR="008B7286" w:rsidDel="008B7286" w:rsidRDefault="008B7286">
      <w:pPr>
        <w:spacing w:after="120"/>
        <w:rPr>
          <w:del w:id="27" w:author="Aggrey Atuhaire" w:date="2023-10-09T10:57:00Z"/>
          <w:rFonts w:ascii="Calibri" w:eastAsia="Calibri" w:hAnsi="Calibri" w:cs="Calibri"/>
        </w:rPr>
        <w:pPrChange w:id="28" w:author="Aggrey Atuhaire" w:date="2023-10-09T10:57:00Z">
          <w:pPr>
            <w:spacing w:after="120"/>
            <w:jc w:val="center"/>
          </w:pPr>
        </w:pPrChange>
      </w:pPr>
    </w:p>
    <w:p w14:paraId="2382E0C4" w14:textId="40FFD691" w:rsidR="00B26ABB" w:rsidDel="008B7286" w:rsidRDefault="00B26ABB">
      <w:pPr>
        <w:spacing w:after="120"/>
        <w:jc w:val="center"/>
        <w:rPr>
          <w:del w:id="29" w:author="Aggrey Atuhaire" w:date="2023-10-09T10:57:00Z"/>
          <w:rFonts w:ascii="Calibri" w:eastAsia="Calibri" w:hAnsi="Calibri" w:cs="Calibri"/>
        </w:rPr>
      </w:pPr>
    </w:p>
    <w:p w14:paraId="6EF57A18" w14:textId="450B83F5" w:rsidR="00B26ABB" w:rsidDel="008B7286" w:rsidRDefault="00A8370C">
      <w:pPr>
        <w:spacing w:after="120"/>
        <w:rPr>
          <w:del w:id="30" w:author="Aggrey Atuhaire" w:date="2023-10-09T10:57:00Z"/>
          <w:rFonts w:ascii="Calibri" w:eastAsia="Calibri" w:hAnsi="Calibri" w:cs="Calibri"/>
          <w:i/>
        </w:rPr>
      </w:pPr>
      <w:del w:id="31" w:author="Aggrey Atuhaire" w:date="2023-10-09T10:57:00Z">
        <w:r w:rsidDel="008B7286">
          <w:rPr>
            <w:rFonts w:ascii="Calibri" w:eastAsia="Calibri" w:hAnsi="Calibri" w:cs="Calibri"/>
            <w:i/>
          </w:rPr>
          <w:tab/>
        </w:r>
        <w:r w:rsidDel="008B7286">
          <w:rPr>
            <w:rFonts w:ascii="Calibri" w:eastAsia="Calibri" w:hAnsi="Calibri" w:cs="Calibri"/>
            <w:i/>
          </w:rPr>
          <w:tab/>
        </w:r>
        <w:r w:rsidDel="008B7286">
          <w:rPr>
            <w:rFonts w:ascii="Calibri" w:eastAsia="Calibri" w:hAnsi="Calibri" w:cs="Calibri"/>
            <w:i/>
          </w:rPr>
          <w:tab/>
        </w:r>
        <w:r w:rsidDel="008B7286">
          <w:rPr>
            <w:rFonts w:ascii="Calibri" w:eastAsia="Calibri" w:hAnsi="Calibri" w:cs="Calibri"/>
            <w:i/>
          </w:rPr>
          <w:tab/>
        </w:r>
        <w:r w:rsidDel="008B7286">
          <w:rPr>
            <w:rFonts w:ascii="Calibri" w:eastAsia="Calibri" w:hAnsi="Calibri" w:cs="Calibri"/>
            <w:i/>
          </w:rPr>
          <w:tab/>
        </w:r>
      </w:del>
    </w:p>
    <w:p w14:paraId="5A59E214" w14:textId="77777777" w:rsidR="00B26ABB" w:rsidRDefault="00B26ABB">
      <w:pPr>
        <w:spacing w:after="120"/>
        <w:rPr>
          <w:rFonts w:ascii="Calibri" w:eastAsia="Calibri" w:hAnsi="Calibri" w:cs="Calibri"/>
          <w:i/>
        </w:rPr>
      </w:pPr>
    </w:p>
    <w:p w14:paraId="454300BE" w14:textId="77777777" w:rsidR="00B26ABB" w:rsidRDefault="00B26ABB">
      <w:pPr>
        <w:spacing w:after="120"/>
        <w:rPr>
          <w:rFonts w:ascii="Calibri" w:eastAsia="Calibri" w:hAnsi="Calibri" w:cs="Calibri"/>
          <w:i/>
        </w:rPr>
      </w:pPr>
    </w:p>
    <w:p w14:paraId="36804CF2" w14:textId="6C8EE0E9" w:rsidR="00B26ABB" w:rsidRPr="000A256F" w:rsidDel="00CE59A0" w:rsidRDefault="00CE59A0">
      <w:pPr>
        <w:suppressAutoHyphens/>
        <w:jc w:val="both"/>
        <w:rPr>
          <w:del w:id="32" w:author="Aggrey Atuhaire" w:date="2023-10-09T11:03:00Z"/>
          <w:rFonts w:ascii="Calibri" w:eastAsia="Calibri" w:hAnsi="Calibri" w:cs="Calibri"/>
          <w:b/>
          <w:bCs/>
          <w:iCs/>
          <w:lang w:val="en-US"/>
          <w:rPrChange w:id="33" w:author="Aggrey Atuhaire" w:date="2023-10-09T11:13:00Z">
            <w:rPr>
              <w:del w:id="34" w:author="Aggrey Atuhaire" w:date="2023-10-09T11:03:00Z"/>
              <w:rFonts w:ascii="Calibri" w:eastAsia="Calibri" w:hAnsi="Calibri" w:cs="Calibri"/>
              <w:i/>
            </w:rPr>
          </w:rPrChange>
        </w:rPr>
      </w:pPr>
      <w:ins w:id="35" w:author="Aggrey Atuhaire" w:date="2023-10-09T11:12:00Z">
        <w:r w:rsidRPr="000A256F">
          <w:rPr>
            <w:rFonts w:ascii="Calibri" w:eastAsia="Calibri" w:hAnsi="Calibri" w:cs="Calibri"/>
            <w:b/>
            <w:bCs/>
            <w:iCs/>
            <w:lang w:val="en-US"/>
            <w:rPrChange w:id="36" w:author="Aggrey Atuhaire" w:date="2023-10-09T11:13:00Z">
              <w:rPr>
                <w:rFonts w:ascii="Calibri" w:eastAsia="Calibri" w:hAnsi="Calibri" w:cs="Calibri"/>
                <w:iCs/>
                <w:lang w:val="en-US"/>
              </w:rPr>
            </w:rPrChange>
          </w:rPr>
          <w:t xml:space="preserve">1.0 </w:t>
        </w:r>
      </w:ins>
    </w:p>
    <w:p w14:paraId="22481AEC" w14:textId="41DC9E73" w:rsidR="00CE59A0" w:rsidRPr="000A256F" w:rsidRDefault="00CE59A0">
      <w:pPr>
        <w:spacing w:after="120"/>
        <w:rPr>
          <w:ins w:id="37" w:author="Aggrey Atuhaire" w:date="2023-10-09T11:11:00Z"/>
          <w:rFonts w:ascii="Calibri" w:eastAsia="Calibri" w:hAnsi="Calibri" w:cs="Calibri"/>
          <w:b/>
          <w:bCs/>
          <w:iCs/>
          <w:lang w:val="en-US"/>
          <w:rPrChange w:id="38" w:author="Aggrey Atuhaire" w:date="2023-10-09T11:13:00Z">
            <w:rPr>
              <w:ins w:id="39" w:author="Aggrey Atuhaire" w:date="2023-10-09T11:11:00Z"/>
              <w:rFonts w:ascii="Calibri" w:eastAsia="Calibri" w:hAnsi="Calibri" w:cs="Calibri"/>
              <w:i/>
            </w:rPr>
          </w:rPrChange>
        </w:rPr>
      </w:pPr>
      <w:ins w:id="40" w:author="Aggrey Atuhaire" w:date="2023-10-09T11:11:00Z">
        <w:r w:rsidRPr="000A256F">
          <w:rPr>
            <w:rFonts w:ascii="Calibri" w:eastAsia="Calibri" w:hAnsi="Calibri" w:cs="Calibri"/>
            <w:b/>
            <w:bCs/>
            <w:iCs/>
            <w:lang w:val="en-US"/>
            <w:rPrChange w:id="41" w:author="Aggrey Atuhaire" w:date="2023-10-09T11:13:00Z">
              <w:rPr>
                <w:rFonts w:ascii="Calibri" w:eastAsia="Calibri" w:hAnsi="Calibri" w:cs="Calibri"/>
                <w:iCs/>
                <w:lang w:val="en-US"/>
              </w:rPr>
            </w:rPrChange>
          </w:rPr>
          <w:t>Objectives of the act</w:t>
        </w:r>
      </w:ins>
      <w:ins w:id="42" w:author="Aggrey Atuhaire" w:date="2023-10-09T11:12:00Z">
        <w:r w:rsidRPr="000A256F">
          <w:rPr>
            <w:rFonts w:ascii="Calibri" w:eastAsia="Calibri" w:hAnsi="Calibri" w:cs="Calibri"/>
            <w:b/>
            <w:bCs/>
            <w:iCs/>
            <w:lang w:val="en-US"/>
            <w:rPrChange w:id="43" w:author="Aggrey Atuhaire" w:date="2023-10-09T11:13:00Z">
              <w:rPr>
                <w:rFonts w:ascii="Calibri" w:eastAsia="Calibri" w:hAnsi="Calibri" w:cs="Calibri"/>
                <w:iCs/>
                <w:lang w:val="en-US"/>
              </w:rPr>
            </w:rPrChange>
          </w:rPr>
          <w:t>ivity</w:t>
        </w:r>
      </w:ins>
    </w:p>
    <w:p w14:paraId="7314A42C" w14:textId="45647ACA" w:rsidR="00B26ABB" w:rsidRPr="000A256F" w:rsidDel="00CC77AC" w:rsidRDefault="000A256F">
      <w:pPr>
        <w:spacing w:after="120"/>
        <w:ind w:left="397"/>
        <w:rPr>
          <w:del w:id="44" w:author="Aggrey Atuhaire" w:date="2023-10-09T11:03:00Z"/>
          <w:rFonts w:ascii="Calibri" w:eastAsia="Calibri" w:hAnsi="Calibri" w:cs="Calibri"/>
          <w:b/>
          <w:bCs/>
          <w:iCs/>
          <w:lang w:val="en-US"/>
          <w:rPrChange w:id="45" w:author="Aggrey Atuhaire" w:date="2023-10-09T11:13:00Z">
            <w:rPr>
              <w:del w:id="46" w:author="Aggrey Atuhaire" w:date="2023-10-09T11:03:00Z"/>
              <w:rFonts w:ascii="Calibri" w:eastAsia="Calibri" w:hAnsi="Calibri" w:cs="Calibri"/>
              <w:i/>
            </w:rPr>
          </w:rPrChange>
        </w:rPr>
        <w:pPrChange w:id="47" w:author="Aggrey Atuhaire" w:date="2023-10-09T11:17:00Z">
          <w:pPr>
            <w:spacing w:after="120"/>
          </w:pPr>
        </w:pPrChange>
      </w:pPr>
      <w:ins w:id="48" w:author="Aggrey Atuhaire" w:date="2023-10-09T11:12:00Z">
        <w:r w:rsidRPr="000A256F">
          <w:rPr>
            <w:rFonts w:ascii="Calibri" w:eastAsia="Calibri" w:hAnsi="Calibri" w:cs="Calibri"/>
            <w:b/>
            <w:bCs/>
            <w:iCs/>
            <w:lang w:val="en-US"/>
            <w:rPrChange w:id="49" w:author="Aggrey Atuhaire" w:date="2023-10-09T11:13:00Z">
              <w:rPr>
                <w:rFonts w:ascii="Calibri" w:eastAsia="Calibri" w:hAnsi="Calibri" w:cs="Calibri"/>
                <w:iCs/>
                <w:lang w:val="en-US"/>
              </w:rPr>
            </w:rPrChange>
          </w:rPr>
          <w:t xml:space="preserve">1.1 </w:t>
        </w:r>
      </w:ins>
      <w:ins w:id="50" w:author="Aggrey Atuhaire" w:date="2023-10-09T11:13:00Z">
        <w:r w:rsidRPr="000A256F">
          <w:rPr>
            <w:rFonts w:ascii="Calibri" w:eastAsia="Calibri" w:hAnsi="Calibri" w:cs="Calibri"/>
            <w:b/>
            <w:bCs/>
            <w:iCs/>
            <w:lang w:val="en-US"/>
            <w:rPrChange w:id="51" w:author="Aggrey Atuhaire" w:date="2023-10-09T11:13:00Z">
              <w:rPr>
                <w:rFonts w:ascii="Calibri" w:eastAsia="Calibri" w:hAnsi="Calibri" w:cs="Calibri"/>
                <w:iCs/>
                <w:lang w:val="en-US"/>
              </w:rPr>
            </w:rPrChange>
          </w:rPr>
          <w:t>Main objective</w:t>
        </w:r>
      </w:ins>
    </w:p>
    <w:p w14:paraId="79EB1807" w14:textId="5680CFC5" w:rsidR="00B26ABB" w:rsidDel="000A256F" w:rsidRDefault="00A8370C">
      <w:pPr>
        <w:suppressAutoHyphens/>
        <w:ind w:left="397"/>
        <w:jc w:val="both"/>
        <w:rPr>
          <w:del w:id="52" w:author="Aggrey Atuhaire" w:date="2023-10-09T11:12:00Z"/>
          <w:rFonts w:ascii="Calibri" w:eastAsia="Calibri" w:hAnsi="Calibri" w:cs="Calibri"/>
          <w:b/>
          <w:color w:val="2E74B5"/>
        </w:rPr>
        <w:pPrChange w:id="53" w:author="Aggrey Atuhaire" w:date="2023-10-09T11:17:00Z">
          <w:pPr>
            <w:suppressAutoHyphens/>
            <w:jc w:val="both"/>
          </w:pPr>
        </w:pPrChange>
      </w:pPr>
      <w:del w:id="54" w:author="Aggrey Atuhaire" w:date="2023-10-09T11:12:00Z">
        <w:r w:rsidDel="000A256F">
          <w:rPr>
            <w:rFonts w:ascii="Calibri" w:eastAsia="Calibri" w:hAnsi="Calibri" w:cs="Calibri"/>
            <w:b/>
            <w:color w:val="2E74B5"/>
          </w:rPr>
          <w:delText>Purpose</w:delText>
        </w:r>
      </w:del>
    </w:p>
    <w:p w14:paraId="7B74B376" w14:textId="77777777" w:rsidR="000A256F" w:rsidRPr="00CC77AC" w:rsidRDefault="000A256F">
      <w:pPr>
        <w:suppressAutoHyphens/>
        <w:ind w:left="397"/>
        <w:jc w:val="both"/>
        <w:rPr>
          <w:ins w:id="55" w:author="Aggrey Atuhaire" w:date="2023-10-09T11:12:00Z"/>
          <w:rFonts w:ascii="Calibri" w:eastAsia="Calibri" w:hAnsi="Calibri" w:cs="Calibri"/>
          <w:b/>
          <w:color w:val="2E74B5"/>
          <w:lang w:val="en-US"/>
          <w:rPrChange w:id="56" w:author="Aggrey Atuhaire" w:date="2023-10-09T11:03:00Z">
            <w:rPr>
              <w:ins w:id="57" w:author="Aggrey Atuhaire" w:date="2023-10-09T11:12:00Z"/>
              <w:rFonts w:ascii="Calibri" w:eastAsia="Calibri" w:hAnsi="Calibri" w:cs="Calibri"/>
              <w:b/>
              <w:color w:val="2E74B5"/>
            </w:rPr>
          </w:rPrChange>
        </w:rPr>
        <w:pPrChange w:id="58" w:author="Aggrey Atuhaire" w:date="2023-10-09T11:17:00Z">
          <w:pPr>
            <w:suppressAutoHyphens/>
            <w:jc w:val="both"/>
          </w:pPr>
        </w:pPrChange>
      </w:pPr>
    </w:p>
    <w:p w14:paraId="4B05C1E6" w14:textId="421A31B3" w:rsidR="00B26ABB" w:rsidRPr="000A256F" w:rsidRDefault="00CC77AC">
      <w:pPr>
        <w:suppressAutoHyphens/>
        <w:ind w:left="720"/>
        <w:jc w:val="both"/>
        <w:rPr>
          <w:ins w:id="59" w:author="Aggrey Atuhaire" w:date="2023-10-09T11:06:00Z"/>
          <w:rFonts w:ascii="Calibri" w:eastAsia="Calibri" w:hAnsi="Calibri" w:cs="Calibri"/>
          <w:bCs/>
          <w:color w:val="2E74B5"/>
          <w:shd w:val="clear" w:color="auto" w:fill="FFFF00"/>
          <w:lang w:val="en-US"/>
          <w:rPrChange w:id="60" w:author="Aggrey Atuhaire" w:date="2023-10-09T11:12:00Z">
            <w:rPr>
              <w:ins w:id="61" w:author="Aggrey Atuhaire" w:date="2023-10-09T11:06:00Z"/>
              <w:rFonts w:ascii="Calibri" w:eastAsia="Calibri" w:hAnsi="Calibri" w:cs="Calibri"/>
              <w:b/>
              <w:color w:val="2E74B5"/>
              <w:shd w:val="clear" w:color="auto" w:fill="FFFF00"/>
              <w:lang w:val="en-US"/>
            </w:rPr>
          </w:rPrChange>
        </w:rPr>
        <w:pPrChange w:id="62" w:author="Aggrey Atuhaire" w:date="2023-10-09T11:18:00Z">
          <w:pPr>
            <w:suppressAutoHyphens/>
            <w:jc w:val="both"/>
          </w:pPr>
        </w:pPrChange>
      </w:pPr>
      <w:ins w:id="63" w:author="Aggrey Atuhaire" w:date="2023-10-09T11:03:00Z">
        <w:r w:rsidRPr="000A256F">
          <w:rPr>
            <w:rFonts w:ascii="Calibri" w:eastAsia="Calibri" w:hAnsi="Calibri" w:cs="Calibri"/>
            <w:bCs/>
            <w:color w:val="2E74B5"/>
            <w:shd w:val="clear" w:color="auto" w:fill="FFFF00"/>
            <w:lang w:val="en-US"/>
            <w:rPrChange w:id="64" w:author="Aggrey Atuhaire" w:date="2023-10-09T11:12:00Z">
              <w:rPr>
                <w:rFonts w:ascii="Calibri" w:eastAsia="Calibri" w:hAnsi="Calibri" w:cs="Calibri"/>
                <w:b/>
                <w:color w:val="2E74B5"/>
                <w:shd w:val="clear" w:color="auto" w:fill="FFFF00"/>
                <w:lang w:val="en-US"/>
              </w:rPr>
            </w:rPrChange>
          </w:rPr>
          <w:t xml:space="preserve">To </w:t>
        </w:r>
        <w:r w:rsidR="008625B1" w:rsidRPr="000A256F">
          <w:rPr>
            <w:rFonts w:ascii="Calibri" w:eastAsia="Calibri" w:hAnsi="Calibri" w:cs="Calibri"/>
            <w:bCs/>
            <w:color w:val="2E74B5"/>
            <w:shd w:val="clear" w:color="auto" w:fill="FFFF00"/>
            <w:lang w:val="en-US"/>
            <w:rPrChange w:id="65" w:author="Aggrey Atuhaire" w:date="2023-10-09T11:12:00Z">
              <w:rPr>
                <w:rFonts w:ascii="Calibri" w:eastAsia="Calibri" w:hAnsi="Calibri" w:cs="Calibri"/>
                <w:b/>
                <w:color w:val="2E74B5"/>
                <w:shd w:val="clear" w:color="auto" w:fill="FFFF00"/>
                <w:lang w:val="en-US"/>
              </w:rPr>
            </w:rPrChange>
          </w:rPr>
          <w:t>monitor func</w:t>
        </w:r>
      </w:ins>
      <w:ins w:id="66" w:author="Aggrey Atuhaire" w:date="2023-10-09T11:04:00Z">
        <w:r w:rsidR="008625B1" w:rsidRPr="000A256F">
          <w:rPr>
            <w:rFonts w:ascii="Calibri" w:eastAsia="Calibri" w:hAnsi="Calibri" w:cs="Calibri"/>
            <w:bCs/>
            <w:color w:val="2E74B5"/>
            <w:shd w:val="clear" w:color="auto" w:fill="FFFF00"/>
            <w:lang w:val="en-US"/>
            <w:rPrChange w:id="67" w:author="Aggrey Atuhaire" w:date="2023-10-09T11:12:00Z">
              <w:rPr>
                <w:rFonts w:ascii="Calibri" w:eastAsia="Calibri" w:hAnsi="Calibri" w:cs="Calibri"/>
                <w:b/>
                <w:color w:val="2E74B5"/>
                <w:shd w:val="clear" w:color="auto" w:fill="FFFF00"/>
                <w:lang w:val="en-US"/>
              </w:rPr>
            </w:rPrChange>
          </w:rPr>
          <w:t xml:space="preserve">tionality and undertake regular </w:t>
        </w:r>
        <w:r w:rsidR="008152CB" w:rsidRPr="000A256F">
          <w:rPr>
            <w:rFonts w:ascii="Calibri" w:eastAsia="Calibri" w:hAnsi="Calibri" w:cs="Calibri"/>
            <w:bCs/>
            <w:color w:val="2E74B5"/>
            <w:shd w:val="clear" w:color="auto" w:fill="FFFF00"/>
            <w:lang w:val="en-US"/>
            <w:rPrChange w:id="68" w:author="Aggrey Atuhaire" w:date="2023-10-09T11:12:00Z">
              <w:rPr>
                <w:rFonts w:ascii="Calibri" w:eastAsia="Calibri" w:hAnsi="Calibri" w:cs="Calibri"/>
                <w:b/>
                <w:color w:val="2E74B5"/>
                <w:shd w:val="clear" w:color="auto" w:fill="FFFF00"/>
                <w:lang w:val="en-US"/>
              </w:rPr>
            </w:rPrChange>
          </w:rPr>
          <w:t xml:space="preserve">update </w:t>
        </w:r>
        <w:r w:rsidR="008625B1" w:rsidRPr="000A256F">
          <w:rPr>
            <w:rFonts w:ascii="Calibri" w:eastAsia="Calibri" w:hAnsi="Calibri" w:cs="Calibri"/>
            <w:bCs/>
            <w:color w:val="2E74B5"/>
            <w:shd w:val="clear" w:color="auto" w:fill="FFFF00"/>
            <w:lang w:val="en-US"/>
            <w:rPrChange w:id="69" w:author="Aggrey Atuhaire" w:date="2023-10-09T11:12:00Z">
              <w:rPr>
                <w:rFonts w:ascii="Calibri" w:eastAsia="Calibri" w:hAnsi="Calibri" w:cs="Calibri"/>
                <w:b/>
                <w:color w:val="2E74B5"/>
                <w:shd w:val="clear" w:color="auto" w:fill="FFFF00"/>
                <w:lang w:val="en-US"/>
              </w:rPr>
            </w:rPrChange>
          </w:rPr>
          <w:t xml:space="preserve">of </w:t>
        </w:r>
      </w:ins>
      <w:del w:id="70" w:author="Aggrey Atuhaire" w:date="2023-10-09T11:03:00Z">
        <w:r w:rsidRPr="000A256F" w:rsidDel="00CC77AC">
          <w:rPr>
            <w:rFonts w:ascii="Calibri" w:eastAsia="Calibri" w:hAnsi="Calibri" w:cs="Calibri"/>
            <w:bCs/>
            <w:color w:val="2E74B5"/>
            <w:shd w:val="clear" w:color="auto" w:fill="FFFF00"/>
            <w:rPrChange w:id="71" w:author="Aggrey Atuhaire" w:date="2023-10-09T11:12:00Z">
              <w:rPr>
                <w:rFonts w:ascii="Calibri" w:eastAsia="Calibri" w:hAnsi="Calibri" w:cs="Calibri"/>
                <w:b/>
                <w:color w:val="2E74B5"/>
                <w:shd w:val="clear" w:color="auto" w:fill="FFFF00"/>
              </w:rPr>
            </w:rPrChange>
          </w:rPr>
          <w:delText xml:space="preserve">……………. </w:delText>
        </w:r>
      </w:del>
      <w:del w:id="72" w:author="Aggrey Atuhaire" w:date="2023-10-09T11:04:00Z">
        <w:r w:rsidRPr="000A256F" w:rsidDel="008625B1">
          <w:rPr>
            <w:rFonts w:ascii="Calibri" w:eastAsia="Calibri" w:hAnsi="Calibri" w:cs="Calibri"/>
            <w:bCs/>
            <w:color w:val="2E74B5"/>
            <w:shd w:val="clear" w:color="auto" w:fill="FFFF00"/>
            <w:rPrChange w:id="73" w:author="Aggrey Atuhaire" w:date="2023-10-09T11:12:00Z">
              <w:rPr>
                <w:rFonts w:ascii="Calibri" w:eastAsia="Calibri" w:hAnsi="Calibri" w:cs="Calibri"/>
                <w:b/>
                <w:color w:val="2E74B5"/>
                <w:shd w:val="clear" w:color="auto" w:fill="FFFF00"/>
              </w:rPr>
            </w:rPrChange>
          </w:rPr>
          <w:delText xml:space="preserve">Maintenance of the </w:delText>
        </w:r>
      </w:del>
      <w:r w:rsidRPr="000A256F">
        <w:rPr>
          <w:rFonts w:ascii="Calibri" w:eastAsia="Calibri" w:hAnsi="Calibri" w:cs="Calibri"/>
          <w:bCs/>
          <w:color w:val="2E74B5"/>
          <w:shd w:val="clear" w:color="auto" w:fill="FFFF00"/>
          <w:rPrChange w:id="74" w:author="Aggrey Atuhaire" w:date="2023-10-09T11:12:00Z">
            <w:rPr>
              <w:rFonts w:ascii="Calibri" w:eastAsia="Calibri" w:hAnsi="Calibri" w:cs="Calibri"/>
              <w:b/>
              <w:color w:val="2E74B5"/>
              <w:shd w:val="clear" w:color="auto" w:fill="FFFF00"/>
            </w:rPr>
          </w:rPrChange>
        </w:rPr>
        <w:t>FoSCU website</w:t>
      </w:r>
      <w:ins w:id="75" w:author="Aggrey Atuhaire" w:date="2023-10-09T11:04:00Z">
        <w:r w:rsidR="008152CB" w:rsidRPr="000A256F">
          <w:rPr>
            <w:rFonts w:ascii="Calibri" w:eastAsia="Calibri" w:hAnsi="Calibri" w:cs="Calibri"/>
            <w:bCs/>
            <w:color w:val="2E74B5"/>
            <w:shd w:val="clear" w:color="auto" w:fill="FFFF00"/>
            <w:lang w:val="en-US"/>
            <w:rPrChange w:id="76" w:author="Aggrey Atuhaire" w:date="2023-10-09T11:12:00Z">
              <w:rPr>
                <w:rFonts w:ascii="Calibri" w:eastAsia="Calibri" w:hAnsi="Calibri" w:cs="Calibri"/>
                <w:b/>
                <w:color w:val="2E74B5"/>
                <w:shd w:val="clear" w:color="auto" w:fill="FFFF00"/>
                <w:lang w:val="en-US"/>
              </w:rPr>
            </w:rPrChange>
          </w:rPr>
          <w:t xml:space="preserve"> (</w:t>
        </w:r>
      </w:ins>
      <w:ins w:id="77" w:author="444" w:date="2023-10-09T11:06:00Z">
        <w:r w:rsidR="00D6039F" w:rsidRPr="000A256F">
          <w:rPr>
            <w:rFonts w:ascii="Calibri" w:eastAsia="Calibri" w:hAnsi="Calibri" w:cs="Calibri"/>
            <w:bCs/>
            <w:color w:val="2E74B5"/>
            <w:shd w:val="clear" w:color="auto" w:fill="FFFF00"/>
            <w:lang w:val="en-US"/>
            <w:rPrChange w:id="78" w:author="Aggrey Atuhaire" w:date="2023-10-09T11:12:00Z">
              <w:rPr>
                <w:rFonts w:ascii="Calibri" w:eastAsia="Calibri" w:hAnsi="Calibri" w:cs="Calibri"/>
                <w:b/>
                <w:color w:val="2E74B5"/>
                <w:shd w:val="clear" w:color="auto" w:fill="FFFF00"/>
                <w:lang w:val="en-US"/>
              </w:rPr>
            </w:rPrChange>
          </w:rPr>
          <w:fldChar w:fldCharType="begin"/>
        </w:r>
      </w:ins>
      <w:ins w:id="79" w:author="Aggrey Atuhaire" w:date="2023-10-09T11:06:00Z">
        <w:r w:rsidR="00D6039F" w:rsidRPr="000A256F">
          <w:rPr>
            <w:rFonts w:ascii="Calibri" w:eastAsia="Calibri" w:hAnsi="Calibri" w:cs="Calibri"/>
            <w:bCs/>
            <w:color w:val="2E74B5"/>
            <w:shd w:val="clear" w:color="auto" w:fill="FFFF00"/>
            <w:lang w:val="en-US"/>
            <w:rPrChange w:id="80" w:author="Aggrey Atuhaire" w:date="2023-10-09T11:12:00Z">
              <w:rPr>
                <w:rFonts w:ascii="Calibri" w:eastAsia="Calibri" w:hAnsi="Calibri" w:cs="Calibri"/>
                <w:b/>
                <w:color w:val="2E74B5"/>
                <w:shd w:val="clear" w:color="auto" w:fill="FFFF00"/>
                <w:lang w:val="en-US"/>
              </w:rPr>
            </w:rPrChange>
          </w:rPr>
          <w:instrText>HYPERLINK "https://foscu.org/"</w:instrText>
        </w:r>
      </w:ins>
      <w:ins w:id="81" w:author="444" w:date="2023-10-09T11:06:00Z">
        <w:r w:rsidR="00D6039F" w:rsidRPr="00F419CB">
          <w:rPr>
            <w:rFonts w:ascii="Calibri" w:eastAsia="Calibri" w:hAnsi="Calibri" w:cs="Calibri"/>
            <w:bCs/>
            <w:color w:val="2E74B5"/>
            <w:shd w:val="clear" w:color="auto" w:fill="FFFF00"/>
            <w:lang w:val="en-US"/>
          </w:rPr>
        </w:r>
        <w:r w:rsidR="00D6039F" w:rsidRPr="000A256F">
          <w:rPr>
            <w:rFonts w:ascii="Calibri" w:eastAsia="Calibri" w:hAnsi="Calibri" w:cs="Calibri"/>
            <w:bCs/>
            <w:color w:val="2E74B5"/>
            <w:shd w:val="clear" w:color="auto" w:fill="FFFF00"/>
            <w:lang w:val="en-US"/>
            <w:rPrChange w:id="82" w:author="Aggrey Atuhaire" w:date="2023-10-09T11:12:00Z">
              <w:rPr>
                <w:rFonts w:ascii="Calibri" w:eastAsia="Calibri" w:hAnsi="Calibri" w:cs="Calibri"/>
                <w:b/>
                <w:color w:val="2E74B5"/>
                <w:shd w:val="clear" w:color="auto" w:fill="FFFF00"/>
                <w:lang w:val="en-US"/>
              </w:rPr>
            </w:rPrChange>
          </w:rPr>
          <w:fldChar w:fldCharType="separate"/>
        </w:r>
      </w:ins>
      <w:ins w:id="83" w:author="Aggrey Atuhaire" w:date="2023-10-09T11:06:00Z">
        <w:r w:rsidR="00D6039F" w:rsidRPr="000A256F">
          <w:rPr>
            <w:rStyle w:val="Hyperlink"/>
            <w:rFonts w:ascii="Calibri" w:eastAsia="Calibri" w:hAnsi="Calibri" w:cs="Calibri"/>
            <w:bCs/>
            <w:shd w:val="clear" w:color="auto" w:fill="FFFF00"/>
            <w:lang w:val="en-US"/>
            <w:rPrChange w:id="84" w:author="Aggrey Atuhaire" w:date="2023-10-09T11:12:00Z">
              <w:rPr>
                <w:rStyle w:val="Hyperlink"/>
                <w:rFonts w:ascii="Calibri" w:eastAsia="Calibri" w:hAnsi="Calibri" w:cs="Calibri"/>
                <w:b/>
                <w:shd w:val="clear" w:color="auto" w:fill="FFFF00"/>
                <w:lang w:val="en-US"/>
              </w:rPr>
            </w:rPrChange>
          </w:rPr>
          <w:t>https://foscu.org/</w:t>
        </w:r>
      </w:ins>
      <w:ins w:id="85" w:author="444" w:date="2023-10-09T11:06:00Z">
        <w:r w:rsidR="00D6039F" w:rsidRPr="000A256F">
          <w:rPr>
            <w:rFonts w:ascii="Calibri" w:eastAsia="Calibri" w:hAnsi="Calibri" w:cs="Calibri"/>
            <w:bCs/>
            <w:color w:val="2E74B5"/>
            <w:shd w:val="clear" w:color="auto" w:fill="FFFF00"/>
            <w:lang w:val="en-US"/>
            <w:rPrChange w:id="86" w:author="Aggrey Atuhaire" w:date="2023-10-09T11:12:00Z">
              <w:rPr>
                <w:rFonts w:ascii="Calibri" w:eastAsia="Calibri" w:hAnsi="Calibri" w:cs="Calibri"/>
                <w:b/>
                <w:color w:val="2E74B5"/>
                <w:shd w:val="clear" w:color="auto" w:fill="FFFF00"/>
                <w:lang w:val="en-US"/>
              </w:rPr>
            </w:rPrChange>
          </w:rPr>
          <w:fldChar w:fldCharType="end"/>
        </w:r>
      </w:ins>
      <w:ins w:id="87" w:author="Aggrey Atuhaire" w:date="2023-10-09T11:04:00Z">
        <w:r w:rsidR="008152CB" w:rsidRPr="000A256F">
          <w:rPr>
            <w:rFonts w:ascii="Calibri" w:eastAsia="Calibri" w:hAnsi="Calibri" w:cs="Calibri"/>
            <w:bCs/>
            <w:color w:val="2E74B5"/>
            <w:shd w:val="clear" w:color="auto" w:fill="FFFF00"/>
            <w:lang w:val="en-US"/>
            <w:rPrChange w:id="88" w:author="Aggrey Atuhaire" w:date="2023-10-09T11:12:00Z">
              <w:rPr>
                <w:rFonts w:ascii="Calibri" w:eastAsia="Calibri" w:hAnsi="Calibri" w:cs="Calibri"/>
                <w:b/>
                <w:color w:val="2E74B5"/>
                <w:shd w:val="clear" w:color="auto" w:fill="FFFF00"/>
                <w:lang w:val="en-US"/>
              </w:rPr>
            </w:rPrChange>
          </w:rPr>
          <w:t>)</w:t>
        </w:r>
      </w:ins>
      <w:ins w:id="89" w:author="Aggrey Atuhaire" w:date="2023-10-09T11:06:00Z">
        <w:r w:rsidR="00D6039F" w:rsidRPr="000A256F">
          <w:rPr>
            <w:rFonts w:ascii="Calibri" w:eastAsia="Calibri" w:hAnsi="Calibri" w:cs="Calibri"/>
            <w:bCs/>
            <w:color w:val="2E74B5"/>
            <w:shd w:val="clear" w:color="auto" w:fill="FFFF00"/>
            <w:lang w:val="en-US"/>
            <w:rPrChange w:id="90" w:author="Aggrey Atuhaire" w:date="2023-10-09T11:12:00Z">
              <w:rPr>
                <w:rFonts w:ascii="Calibri" w:eastAsia="Calibri" w:hAnsi="Calibri" w:cs="Calibri"/>
                <w:b/>
                <w:color w:val="2E74B5"/>
                <w:shd w:val="clear" w:color="auto" w:fill="FFFF00"/>
                <w:lang w:val="en-US"/>
              </w:rPr>
            </w:rPrChange>
          </w:rPr>
          <w:t>.</w:t>
        </w:r>
      </w:ins>
    </w:p>
    <w:p w14:paraId="3BC4243D" w14:textId="77777777" w:rsidR="00D6039F" w:rsidRPr="008152CB" w:rsidRDefault="00D6039F">
      <w:pPr>
        <w:suppressAutoHyphens/>
        <w:jc w:val="both"/>
        <w:rPr>
          <w:rFonts w:ascii="Calibri" w:eastAsia="Calibri" w:hAnsi="Calibri" w:cs="Calibri"/>
          <w:b/>
          <w:color w:val="2E74B5"/>
          <w:lang w:val="en-US"/>
          <w:rPrChange w:id="91" w:author="Aggrey Atuhaire" w:date="2023-10-09T11:04:00Z">
            <w:rPr>
              <w:rFonts w:ascii="Calibri" w:eastAsia="Calibri" w:hAnsi="Calibri" w:cs="Calibri"/>
              <w:b/>
              <w:color w:val="2E74B5"/>
            </w:rPr>
          </w:rPrChange>
        </w:rPr>
      </w:pPr>
    </w:p>
    <w:p w14:paraId="36EC6A0C" w14:textId="2F209D0F" w:rsidR="00B26ABB" w:rsidRPr="000A256F" w:rsidDel="00B40486" w:rsidRDefault="001F22ED">
      <w:pPr>
        <w:suppressAutoHyphens/>
        <w:ind w:left="397"/>
        <w:jc w:val="both"/>
        <w:rPr>
          <w:del w:id="92" w:author="Aggrey Atuhaire" w:date="2023-10-09T11:07:00Z"/>
          <w:rFonts w:ascii="Calibri" w:eastAsia="Calibri" w:hAnsi="Calibri" w:cs="Calibri"/>
          <w:b/>
          <w:color w:val="2E74B5"/>
          <w:lang w:val="en-US"/>
          <w:rPrChange w:id="93" w:author="Aggrey Atuhaire" w:date="2023-10-09T11:13:00Z">
            <w:rPr>
              <w:del w:id="94" w:author="Aggrey Atuhaire" w:date="2023-10-09T11:07:00Z"/>
              <w:rFonts w:ascii="Calibri" w:eastAsia="Calibri" w:hAnsi="Calibri" w:cs="Calibri"/>
              <w:b/>
              <w:color w:val="2E74B5"/>
            </w:rPr>
          </w:rPrChange>
        </w:rPr>
        <w:pPrChange w:id="95" w:author="Aggrey Atuhaire" w:date="2023-10-09T11:17:00Z">
          <w:pPr>
            <w:suppressAutoHyphens/>
            <w:jc w:val="both"/>
          </w:pPr>
        </w:pPrChange>
      </w:pPr>
      <w:ins w:id="96" w:author="Aggrey Atuhaire" w:date="2023-10-09T11:13:00Z">
        <w:r>
          <w:rPr>
            <w:rFonts w:ascii="Calibri" w:eastAsia="Calibri" w:hAnsi="Calibri" w:cs="Calibri"/>
            <w:b/>
            <w:color w:val="2E74B5"/>
            <w:lang w:val="en-US"/>
          </w:rPr>
          <w:t xml:space="preserve">1.2 </w:t>
        </w:r>
        <w:r w:rsidR="000A256F">
          <w:rPr>
            <w:rFonts w:ascii="Calibri" w:eastAsia="Calibri" w:hAnsi="Calibri" w:cs="Calibri"/>
            <w:b/>
            <w:color w:val="2E74B5"/>
            <w:lang w:val="en-US"/>
          </w:rPr>
          <w:t xml:space="preserve">Specific </w:t>
        </w:r>
      </w:ins>
    </w:p>
    <w:p w14:paraId="26AD31DE" w14:textId="0A7AFF20" w:rsidR="00B26ABB" w:rsidDel="00ED2F3C" w:rsidRDefault="00A8370C">
      <w:pPr>
        <w:suppressAutoHyphens/>
        <w:ind w:left="397"/>
        <w:jc w:val="both"/>
        <w:rPr>
          <w:del w:id="97" w:author="Aggrey Atuhaire" w:date="2023-10-09T11:15:00Z"/>
          <w:rFonts w:ascii="Calibri" w:eastAsia="Calibri" w:hAnsi="Calibri" w:cs="Calibri"/>
          <w:lang w:val="en-US"/>
        </w:rPr>
        <w:pPrChange w:id="98" w:author="Aggrey Atuhaire" w:date="2023-10-09T11:17:00Z">
          <w:pPr>
            <w:suppressAutoHyphens/>
            <w:ind w:left="720"/>
            <w:jc w:val="both"/>
          </w:pPr>
        </w:pPrChange>
      </w:pPr>
      <w:r>
        <w:rPr>
          <w:rFonts w:ascii="Calibri" w:eastAsia="Calibri" w:hAnsi="Calibri" w:cs="Calibri"/>
          <w:b/>
          <w:color w:val="2E74B5"/>
        </w:rPr>
        <w:t>Objectives</w:t>
      </w:r>
      <w:del w:id="99" w:author="Aggrey Atuhaire" w:date="2023-10-09T11:13:00Z">
        <w:r w:rsidDel="000A256F">
          <w:rPr>
            <w:rFonts w:ascii="Calibri" w:eastAsia="Calibri" w:hAnsi="Calibri" w:cs="Calibri"/>
            <w:b/>
            <w:color w:val="2E74B5"/>
          </w:rPr>
          <w:delText>:</w:delText>
        </w:r>
      </w:del>
    </w:p>
    <w:p w14:paraId="69E07392" w14:textId="77777777" w:rsidR="00ED2F3C" w:rsidRDefault="00ED2F3C">
      <w:pPr>
        <w:suppressAutoHyphens/>
        <w:ind w:left="397"/>
        <w:jc w:val="both"/>
        <w:rPr>
          <w:ins w:id="100" w:author="Aggrey Atuhaire" w:date="2023-10-09T11:15:00Z"/>
          <w:rFonts w:ascii="Calibri" w:eastAsia="Calibri" w:hAnsi="Calibri" w:cs="Calibri"/>
          <w:b/>
          <w:color w:val="2E74B5"/>
        </w:rPr>
        <w:pPrChange w:id="101" w:author="Aggrey Atuhaire" w:date="2023-10-09T11:17:00Z">
          <w:pPr>
            <w:suppressAutoHyphens/>
            <w:jc w:val="both"/>
          </w:pPr>
        </w:pPrChange>
      </w:pPr>
    </w:p>
    <w:p w14:paraId="5D5ECD84" w14:textId="381C7FFB" w:rsidR="00B26ABB" w:rsidRPr="00E32078" w:rsidDel="00B40486" w:rsidRDefault="00E32078">
      <w:pPr>
        <w:numPr>
          <w:ilvl w:val="0"/>
          <w:numId w:val="7"/>
        </w:numPr>
        <w:suppressAutoHyphens/>
        <w:ind w:left="720"/>
        <w:jc w:val="both"/>
        <w:rPr>
          <w:del w:id="102" w:author="Aggrey Atuhaire" w:date="2023-10-09T11:07:00Z"/>
          <w:rFonts w:ascii="Calibri" w:eastAsia="Calibri" w:hAnsi="Calibri" w:cs="Calibri"/>
          <w:rPrChange w:id="103" w:author="Aggrey Atuhaire" w:date="2023-10-09T11:18:00Z">
            <w:rPr>
              <w:del w:id="104" w:author="Aggrey Atuhaire" w:date="2023-10-09T11:07:00Z"/>
              <w:rFonts w:eastAsia="Calibri"/>
            </w:rPr>
          </w:rPrChange>
        </w:rPr>
        <w:pPrChange w:id="105" w:author="Aggrey Atuhaire" w:date="2023-10-09T11:19:00Z">
          <w:pPr>
            <w:suppressAutoHyphens/>
            <w:jc w:val="both"/>
          </w:pPr>
        </w:pPrChange>
      </w:pPr>
      <w:ins w:id="106" w:author="Aggrey Atuhaire" w:date="2023-10-09T11:18:00Z">
        <w:r>
          <w:rPr>
            <w:rFonts w:ascii="Calibri" w:eastAsia="Calibri" w:hAnsi="Calibri" w:cs="Calibri"/>
            <w:lang w:val="en-US"/>
          </w:rPr>
          <w:t xml:space="preserve">1.2.1 </w:t>
        </w:r>
      </w:ins>
      <w:ins w:id="107" w:author="Aggrey Atuhaire" w:date="2023-10-09T11:07:00Z">
        <w:r w:rsidR="00B40486" w:rsidRPr="00E32078">
          <w:rPr>
            <w:rFonts w:ascii="Calibri" w:eastAsia="Calibri" w:hAnsi="Calibri" w:cs="Calibri"/>
            <w:lang w:val="en-US"/>
            <w:rPrChange w:id="108" w:author="Aggrey Atuhaire" w:date="2023-10-09T11:18:00Z">
              <w:rPr>
                <w:rFonts w:eastAsia="Calibri"/>
                <w:lang w:val="en-US"/>
              </w:rPr>
            </w:rPrChange>
          </w:rPr>
          <w:t xml:space="preserve">To </w:t>
        </w:r>
        <w:r w:rsidR="00D2340D" w:rsidRPr="00E32078">
          <w:rPr>
            <w:rFonts w:ascii="Calibri" w:eastAsia="Calibri" w:hAnsi="Calibri" w:cs="Calibri"/>
            <w:lang w:val="en-US"/>
            <w:rPrChange w:id="109" w:author="Aggrey Atuhaire" w:date="2023-10-09T11:18:00Z">
              <w:rPr>
                <w:rFonts w:eastAsia="Calibri"/>
                <w:lang w:val="en-US"/>
              </w:rPr>
            </w:rPrChange>
          </w:rPr>
          <w:t xml:space="preserve">update the website with </w:t>
        </w:r>
      </w:ins>
      <w:ins w:id="110" w:author="Aggrey Atuhaire" w:date="2023-10-09T11:08:00Z">
        <w:r w:rsidR="00D2340D" w:rsidRPr="00E32078">
          <w:rPr>
            <w:rFonts w:ascii="Calibri" w:eastAsia="Calibri" w:hAnsi="Calibri" w:cs="Calibri"/>
            <w:lang w:val="en-US"/>
            <w:rPrChange w:id="111" w:author="Aggrey Atuhaire" w:date="2023-10-09T11:18:00Z">
              <w:rPr>
                <w:rFonts w:eastAsia="Calibri"/>
                <w:lang w:val="en-US"/>
              </w:rPr>
            </w:rPrChange>
          </w:rPr>
          <w:t>relevant</w:t>
        </w:r>
      </w:ins>
      <w:ins w:id="112" w:author="Aggrey Atuhaire" w:date="2023-10-09T11:07:00Z">
        <w:r w:rsidR="00D2340D" w:rsidRPr="00E32078">
          <w:rPr>
            <w:rFonts w:ascii="Calibri" w:eastAsia="Calibri" w:hAnsi="Calibri" w:cs="Calibri"/>
            <w:lang w:val="en-US"/>
            <w:rPrChange w:id="113" w:author="Aggrey Atuhaire" w:date="2023-10-09T11:18:00Z">
              <w:rPr>
                <w:rFonts w:eastAsia="Calibri"/>
                <w:lang w:val="en-US"/>
              </w:rPr>
            </w:rPrChange>
          </w:rPr>
          <w:t xml:space="preserve"> content</w:t>
        </w:r>
      </w:ins>
      <w:ins w:id="114" w:author="Aggrey Atuhaire" w:date="2023-10-09T11:08:00Z">
        <w:r w:rsidR="00D2340D" w:rsidRPr="00E32078">
          <w:rPr>
            <w:rFonts w:ascii="Calibri" w:eastAsia="Calibri" w:hAnsi="Calibri" w:cs="Calibri"/>
            <w:lang w:val="en-US"/>
            <w:rPrChange w:id="115" w:author="Aggrey Atuhaire" w:date="2023-10-09T11:18:00Z">
              <w:rPr>
                <w:rFonts w:eastAsia="Calibri"/>
                <w:lang w:val="en-US"/>
              </w:rPr>
            </w:rPrChange>
          </w:rPr>
          <w:t>, throughout the month of September.</w:t>
        </w:r>
      </w:ins>
      <w:ins w:id="116" w:author="Aggrey Atuhaire" w:date="2023-10-09T11:07:00Z">
        <w:r w:rsidR="00D2340D" w:rsidRPr="00E32078">
          <w:rPr>
            <w:rFonts w:ascii="Calibri" w:eastAsia="Calibri" w:hAnsi="Calibri" w:cs="Calibri"/>
            <w:lang w:val="en-US"/>
            <w:rPrChange w:id="117" w:author="Aggrey Atuhaire" w:date="2023-10-09T11:18:00Z">
              <w:rPr>
                <w:rFonts w:eastAsia="Calibri"/>
                <w:lang w:val="en-US"/>
              </w:rPr>
            </w:rPrChange>
          </w:rPr>
          <w:t xml:space="preserve"> </w:t>
        </w:r>
      </w:ins>
    </w:p>
    <w:p w14:paraId="18FF1FD1" w14:textId="77777777" w:rsidR="00B26ABB" w:rsidRDefault="00A8370C">
      <w:pPr>
        <w:ind w:left="720"/>
        <w:jc w:val="both"/>
        <w:rPr>
          <w:rFonts w:eastAsia="Calibri"/>
        </w:rPr>
        <w:pPrChange w:id="118" w:author="Aggrey Atuhaire" w:date="2023-10-09T11:19:00Z">
          <w:pPr>
            <w:numPr>
              <w:numId w:val="1"/>
            </w:numPr>
            <w:spacing w:after="160" w:line="259" w:lineRule="auto"/>
            <w:ind w:left="720" w:hanging="360"/>
            <w:jc w:val="both"/>
          </w:pPr>
        </w:pPrChange>
      </w:pPr>
      <w:del w:id="119" w:author="Aggrey Atuhaire" w:date="2023-10-09T11:06:00Z">
        <w:r w:rsidDel="00B40486">
          <w:rPr>
            <w:rFonts w:eastAsia="Calibri"/>
          </w:rPr>
          <w:delText xml:space="preserve">XXX- </w:delText>
        </w:r>
      </w:del>
      <w:del w:id="120" w:author="Aggrey Atuhaire" w:date="2023-10-09T11:08:00Z">
        <w:r w:rsidDel="00F825AE">
          <w:rPr>
            <w:rFonts w:eastAsia="Calibri"/>
          </w:rPr>
          <w:delText xml:space="preserve">Regular Updates to the website </w:delText>
        </w:r>
      </w:del>
    </w:p>
    <w:p w14:paraId="0E7446C2" w14:textId="486A1E63" w:rsidR="00B26ABB" w:rsidRPr="00E32078" w:rsidDel="003720AC" w:rsidRDefault="00E32078">
      <w:pPr>
        <w:numPr>
          <w:ilvl w:val="0"/>
          <w:numId w:val="6"/>
        </w:numPr>
        <w:jc w:val="both"/>
        <w:rPr>
          <w:del w:id="121" w:author="Aggrey Atuhaire" w:date="2023-10-09T11:16:00Z"/>
          <w:rFonts w:ascii="Calibri" w:eastAsia="Calibri" w:hAnsi="Calibri" w:cs="Calibri"/>
          <w:rPrChange w:id="122" w:author="Aggrey Atuhaire" w:date="2023-10-09T11:18:00Z">
            <w:rPr>
              <w:del w:id="123" w:author="Aggrey Atuhaire" w:date="2023-10-09T11:16:00Z"/>
              <w:rFonts w:eastAsia="Calibri"/>
            </w:rPr>
          </w:rPrChange>
        </w:rPr>
        <w:pPrChange w:id="124" w:author="Aggrey Atuhaire" w:date="2023-10-09T11:19:00Z">
          <w:pPr>
            <w:numPr>
              <w:numId w:val="1"/>
            </w:numPr>
            <w:spacing w:after="160" w:line="259" w:lineRule="auto"/>
            <w:ind w:left="720" w:hanging="360"/>
            <w:jc w:val="both"/>
          </w:pPr>
        </w:pPrChange>
      </w:pPr>
      <w:ins w:id="125" w:author="Aggrey Atuhaire" w:date="2023-10-09T11:18:00Z">
        <w:r>
          <w:rPr>
            <w:rFonts w:ascii="Calibri" w:eastAsia="Calibri" w:hAnsi="Calibri" w:cs="Calibri"/>
            <w:lang w:val="en-US"/>
          </w:rPr>
          <w:t xml:space="preserve">1.2.2 </w:t>
        </w:r>
      </w:ins>
      <w:ins w:id="126" w:author="Aggrey Atuhaire" w:date="2023-10-09T11:08:00Z">
        <w:r w:rsidR="00F825AE" w:rsidRPr="00E32078">
          <w:rPr>
            <w:rFonts w:ascii="Calibri" w:eastAsia="Calibri" w:hAnsi="Calibri" w:cs="Calibri"/>
            <w:lang w:val="en-US"/>
            <w:rPrChange w:id="127" w:author="Aggrey Atuhaire" w:date="2023-10-09T11:18:00Z">
              <w:rPr>
                <w:rFonts w:eastAsia="Calibri"/>
                <w:lang w:val="en-US"/>
              </w:rPr>
            </w:rPrChange>
          </w:rPr>
          <w:t xml:space="preserve">To </w:t>
        </w:r>
      </w:ins>
      <w:del w:id="128" w:author="Aggrey Atuhaire" w:date="2023-10-09T11:08:00Z">
        <w:r w:rsidRPr="00E32078" w:rsidDel="00F825AE">
          <w:rPr>
            <w:rFonts w:ascii="Calibri" w:eastAsia="Calibri" w:hAnsi="Calibri" w:cs="Calibri"/>
            <w:rPrChange w:id="129" w:author="Aggrey Atuhaire" w:date="2023-10-09T11:18:00Z">
              <w:rPr>
                <w:rFonts w:eastAsia="Calibri"/>
              </w:rPr>
            </w:rPrChange>
          </w:rPr>
          <w:delText xml:space="preserve">XXX- </w:delText>
        </w:r>
      </w:del>
      <w:del w:id="130" w:author="Aggrey Atuhaire" w:date="2023-10-09T11:09:00Z">
        <w:r w:rsidRPr="00E32078" w:rsidDel="00F825AE">
          <w:rPr>
            <w:rFonts w:ascii="Calibri" w:eastAsia="Calibri" w:hAnsi="Calibri" w:cs="Calibri"/>
            <w:rPrChange w:id="131" w:author="Aggrey Atuhaire" w:date="2023-10-09T11:18:00Z">
              <w:rPr>
                <w:rFonts w:eastAsia="Calibri"/>
              </w:rPr>
            </w:rPrChange>
          </w:rPr>
          <w:delText>M</w:delText>
        </w:r>
      </w:del>
      <w:ins w:id="132" w:author="Aggrey Atuhaire" w:date="2023-10-09T11:09:00Z">
        <w:r w:rsidR="00F825AE" w:rsidRPr="00E32078">
          <w:rPr>
            <w:rFonts w:ascii="Calibri" w:eastAsia="Calibri" w:hAnsi="Calibri" w:cs="Calibri"/>
            <w:lang w:val="en-US"/>
            <w:rPrChange w:id="133" w:author="Aggrey Atuhaire" w:date="2023-10-09T11:18:00Z">
              <w:rPr>
                <w:rFonts w:eastAsia="Calibri"/>
                <w:lang w:val="en-US"/>
              </w:rPr>
            </w:rPrChange>
          </w:rPr>
          <w:t>m</w:t>
        </w:r>
      </w:ins>
      <w:r w:rsidRPr="00E32078">
        <w:rPr>
          <w:rFonts w:ascii="Calibri" w:eastAsia="Calibri" w:hAnsi="Calibri" w:cs="Calibri"/>
          <w:rPrChange w:id="134" w:author="Aggrey Atuhaire" w:date="2023-10-09T11:18:00Z">
            <w:rPr>
              <w:rFonts w:eastAsia="Calibri"/>
            </w:rPr>
          </w:rPrChange>
        </w:rPr>
        <w:t>onitor</w:t>
      </w:r>
      <w:ins w:id="135" w:author="Aggrey Atuhaire" w:date="2023-10-09T11:09:00Z">
        <w:r w:rsidR="00D935B9" w:rsidRPr="00E32078">
          <w:rPr>
            <w:rFonts w:ascii="Calibri" w:eastAsia="Calibri" w:hAnsi="Calibri" w:cs="Calibri"/>
            <w:lang w:val="en-US"/>
            <w:rPrChange w:id="136" w:author="Aggrey Atuhaire" w:date="2023-10-09T11:18:00Z">
              <w:rPr>
                <w:rFonts w:eastAsia="Calibri"/>
                <w:lang w:val="en-US"/>
              </w:rPr>
            </w:rPrChange>
          </w:rPr>
          <w:t xml:space="preserve"> usage/visitation of the</w:t>
        </w:r>
      </w:ins>
      <w:del w:id="137" w:author="Aggrey Atuhaire" w:date="2023-10-09T11:09:00Z">
        <w:r w:rsidRPr="00E32078" w:rsidDel="00F825AE">
          <w:rPr>
            <w:rFonts w:ascii="Calibri" w:eastAsia="Calibri" w:hAnsi="Calibri" w:cs="Calibri"/>
            <w:rPrChange w:id="138" w:author="Aggrey Atuhaire" w:date="2023-10-09T11:18:00Z">
              <w:rPr>
                <w:rFonts w:eastAsia="Calibri"/>
              </w:rPr>
            </w:rPrChange>
          </w:rPr>
          <w:delText>ing</w:delText>
        </w:r>
      </w:del>
      <w:r w:rsidRPr="00E32078">
        <w:rPr>
          <w:rFonts w:ascii="Calibri" w:eastAsia="Calibri" w:hAnsi="Calibri" w:cs="Calibri"/>
          <w:rPrChange w:id="139" w:author="Aggrey Atuhaire" w:date="2023-10-09T11:18:00Z">
            <w:rPr>
              <w:rFonts w:eastAsia="Calibri"/>
            </w:rPr>
          </w:rPrChange>
        </w:rPr>
        <w:t xml:space="preserve"> </w:t>
      </w:r>
      <w:del w:id="140" w:author="Aggrey Atuhaire" w:date="2023-10-09T11:09:00Z">
        <w:r w:rsidRPr="00E32078" w:rsidDel="006E28E7">
          <w:rPr>
            <w:rFonts w:ascii="Calibri" w:eastAsia="Calibri" w:hAnsi="Calibri" w:cs="Calibri"/>
            <w:rPrChange w:id="141" w:author="Aggrey Atuhaire" w:date="2023-10-09T11:18:00Z">
              <w:rPr>
                <w:rFonts w:eastAsia="Calibri"/>
              </w:rPr>
            </w:rPrChange>
          </w:rPr>
          <w:delText xml:space="preserve">of </w:delText>
        </w:r>
      </w:del>
      <w:r w:rsidRPr="00E32078">
        <w:rPr>
          <w:rFonts w:ascii="Calibri" w:eastAsia="Calibri" w:hAnsi="Calibri" w:cs="Calibri"/>
          <w:rPrChange w:id="142" w:author="Aggrey Atuhaire" w:date="2023-10-09T11:18:00Z">
            <w:rPr>
              <w:rFonts w:eastAsia="Calibri"/>
            </w:rPr>
          </w:rPrChange>
        </w:rPr>
        <w:t>the website</w:t>
      </w:r>
      <w:ins w:id="143" w:author="Aggrey Atuhaire" w:date="2023-10-09T11:09:00Z">
        <w:r w:rsidR="006E28E7" w:rsidRPr="00E32078">
          <w:rPr>
            <w:rFonts w:ascii="Calibri" w:eastAsia="Calibri" w:hAnsi="Calibri" w:cs="Calibri"/>
            <w:lang w:val="en-US"/>
            <w:rPrChange w:id="144" w:author="Aggrey Atuhaire" w:date="2023-10-09T11:18:00Z">
              <w:rPr>
                <w:rFonts w:eastAsia="Calibri"/>
                <w:lang w:val="en-US"/>
              </w:rPr>
            </w:rPrChange>
          </w:rPr>
          <w:t>.</w:t>
        </w:r>
      </w:ins>
      <w:del w:id="145" w:author="Aggrey Atuhaire" w:date="2023-10-09T11:09:00Z">
        <w:r w:rsidRPr="00E32078" w:rsidDel="006E28E7">
          <w:rPr>
            <w:rFonts w:ascii="Calibri" w:eastAsia="Calibri" w:hAnsi="Calibri" w:cs="Calibri"/>
            <w:rPrChange w:id="146" w:author="Aggrey Atuhaire" w:date="2023-10-09T11:18:00Z">
              <w:rPr>
                <w:rFonts w:eastAsia="Calibri"/>
              </w:rPr>
            </w:rPrChange>
          </w:rPr>
          <w:delText xml:space="preserve"> traffic</w:delText>
        </w:r>
      </w:del>
    </w:p>
    <w:p w14:paraId="6AD29E45" w14:textId="77777777" w:rsidR="003720AC" w:rsidRDefault="003720AC">
      <w:pPr>
        <w:ind w:left="720"/>
        <w:jc w:val="both"/>
        <w:rPr>
          <w:ins w:id="147" w:author="Aggrey Atuhaire" w:date="2023-10-09T11:16:00Z"/>
          <w:rFonts w:eastAsia="Calibri"/>
          <w:lang w:val="en-US"/>
        </w:rPr>
        <w:pPrChange w:id="148" w:author="Aggrey Atuhaire" w:date="2023-10-09T11:19:00Z">
          <w:pPr>
            <w:pStyle w:val="ListParagraph"/>
          </w:pPr>
        </w:pPrChange>
      </w:pPr>
    </w:p>
    <w:p w14:paraId="1DCB2BF0" w14:textId="26D31339" w:rsidR="00B26ABB" w:rsidRPr="00E46AFC" w:rsidDel="00E32078" w:rsidRDefault="00E46AFC">
      <w:pPr>
        <w:ind w:left="720"/>
        <w:jc w:val="both"/>
        <w:rPr>
          <w:del w:id="149" w:author="Aggrey Atuhaire" w:date="2023-10-09T11:10:00Z"/>
          <w:rFonts w:ascii="Calibri" w:eastAsia="Calibri" w:hAnsi="Calibri" w:cs="Calibri"/>
          <w:lang w:val="en-US"/>
          <w:rPrChange w:id="150" w:author="Aggrey Atuhaire" w:date="2023-10-09T11:18:00Z">
            <w:rPr>
              <w:del w:id="151" w:author="Aggrey Atuhaire" w:date="2023-10-09T11:10:00Z"/>
              <w:rFonts w:eastAsia="Calibri"/>
              <w:lang w:val="en-US"/>
            </w:rPr>
          </w:rPrChange>
        </w:rPr>
        <w:pPrChange w:id="152" w:author="Aggrey Atuhaire" w:date="2023-10-09T11:19:00Z">
          <w:pPr>
            <w:pStyle w:val="ListParagraph"/>
          </w:pPr>
        </w:pPrChange>
      </w:pPr>
      <w:ins w:id="153" w:author="Aggrey Atuhaire" w:date="2023-10-09T11:18:00Z">
        <w:r>
          <w:rPr>
            <w:rFonts w:ascii="Calibri" w:eastAsia="Calibri" w:hAnsi="Calibri" w:cs="Calibri"/>
            <w:lang w:val="en-US"/>
          </w:rPr>
          <w:t xml:space="preserve">1.2.3 </w:t>
        </w:r>
      </w:ins>
      <w:ins w:id="154" w:author="Aggrey Atuhaire" w:date="2023-10-09T11:09:00Z">
        <w:r w:rsidR="006E28E7" w:rsidRPr="00E46AFC">
          <w:rPr>
            <w:rFonts w:ascii="Calibri" w:eastAsia="Calibri" w:hAnsi="Calibri" w:cs="Calibri"/>
            <w:lang w:val="en-US"/>
            <w:rPrChange w:id="155" w:author="Aggrey Atuhaire" w:date="2023-10-09T11:18:00Z">
              <w:rPr>
                <w:rFonts w:eastAsia="Calibri"/>
                <w:lang w:val="en-US"/>
              </w:rPr>
            </w:rPrChange>
          </w:rPr>
          <w:t xml:space="preserve">To </w:t>
        </w:r>
      </w:ins>
      <w:del w:id="156" w:author="Aggrey Atuhaire" w:date="2023-10-09T11:09:00Z">
        <w:r w:rsidRPr="00E46AFC" w:rsidDel="006E28E7">
          <w:rPr>
            <w:rFonts w:ascii="Calibri" w:eastAsia="Calibri" w:hAnsi="Calibri" w:cs="Calibri"/>
            <w:rPrChange w:id="157" w:author="Aggrey Atuhaire" w:date="2023-10-09T11:18:00Z">
              <w:rPr>
                <w:rFonts w:eastAsia="Calibri"/>
              </w:rPr>
            </w:rPrChange>
          </w:rPr>
          <w:delText>XXX-A</w:delText>
        </w:r>
      </w:del>
      <w:ins w:id="158" w:author="Aggrey Atuhaire" w:date="2023-10-09T11:09:00Z">
        <w:r w:rsidR="006E28E7" w:rsidRPr="00E46AFC">
          <w:rPr>
            <w:rFonts w:ascii="Calibri" w:eastAsia="Calibri" w:hAnsi="Calibri" w:cs="Calibri"/>
            <w:lang w:val="en-US"/>
            <w:rPrChange w:id="159" w:author="Aggrey Atuhaire" w:date="2023-10-09T11:18:00Z">
              <w:rPr>
                <w:rFonts w:eastAsia="Calibri"/>
                <w:lang w:val="en-US"/>
              </w:rPr>
            </w:rPrChange>
          </w:rPr>
          <w:t>a</w:t>
        </w:r>
      </w:ins>
      <w:r w:rsidRPr="00E46AFC">
        <w:rPr>
          <w:rFonts w:ascii="Calibri" w:eastAsia="Calibri" w:hAnsi="Calibri" w:cs="Calibri"/>
          <w:rPrChange w:id="160" w:author="Aggrey Atuhaire" w:date="2023-10-09T11:18:00Z">
            <w:rPr>
              <w:rFonts w:eastAsia="Calibri"/>
            </w:rPr>
          </w:rPrChange>
        </w:rPr>
        <w:t>dvi</w:t>
      </w:r>
      <w:ins w:id="161" w:author="Aggrey Atuhaire" w:date="2023-10-09T11:10:00Z">
        <w:r w:rsidR="006E28E7" w:rsidRPr="00E46AFC">
          <w:rPr>
            <w:rFonts w:ascii="Calibri" w:eastAsia="Calibri" w:hAnsi="Calibri" w:cs="Calibri"/>
            <w:lang w:val="en-US"/>
            <w:rPrChange w:id="162" w:author="Aggrey Atuhaire" w:date="2023-10-09T11:18:00Z">
              <w:rPr>
                <w:rFonts w:eastAsia="Calibri"/>
                <w:lang w:val="en-US"/>
              </w:rPr>
            </w:rPrChange>
          </w:rPr>
          <w:t>s</w:t>
        </w:r>
      </w:ins>
      <w:del w:id="163" w:author="Aggrey Atuhaire" w:date="2023-10-09T11:10:00Z">
        <w:r w:rsidRPr="00E46AFC" w:rsidDel="006E28E7">
          <w:rPr>
            <w:rFonts w:ascii="Calibri" w:eastAsia="Calibri" w:hAnsi="Calibri" w:cs="Calibri"/>
            <w:rPrChange w:id="164" w:author="Aggrey Atuhaire" w:date="2023-10-09T11:18:00Z">
              <w:rPr>
                <w:rFonts w:eastAsia="Calibri"/>
              </w:rPr>
            </w:rPrChange>
          </w:rPr>
          <w:delText>c</w:delText>
        </w:r>
      </w:del>
      <w:r w:rsidRPr="00E46AFC">
        <w:rPr>
          <w:rFonts w:ascii="Calibri" w:eastAsia="Calibri" w:hAnsi="Calibri" w:cs="Calibri"/>
          <w:rPrChange w:id="165" w:author="Aggrey Atuhaire" w:date="2023-10-09T11:18:00Z">
            <w:rPr>
              <w:rFonts w:eastAsia="Calibri"/>
            </w:rPr>
          </w:rPrChange>
        </w:rPr>
        <w:t xml:space="preserve">e on </w:t>
      </w:r>
      <w:ins w:id="166" w:author="Aggrey Atuhaire" w:date="2023-10-09T11:10:00Z">
        <w:r w:rsidR="002A4BCA" w:rsidRPr="00E46AFC">
          <w:rPr>
            <w:rFonts w:ascii="Calibri" w:eastAsia="Calibri" w:hAnsi="Calibri" w:cs="Calibri"/>
            <w:lang w:val="en-US"/>
            <w:rPrChange w:id="167" w:author="Aggrey Atuhaire" w:date="2023-10-09T11:18:00Z">
              <w:rPr>
                <w:rFonts w:eastAsia="Calibri"/>
                <w:lang w:val="en-US"/>
              </w:rPr>
            </w:rPrChange>
          </w:rPr>
          <w:t xml:space="preserve">any </w:t>
        </w:r>
      </w:ins>
      <w:r w:rsidRPr="00E46AFC">
        <w:rPr>
          <w:rFonts w:ascii="Calibri" w:eastAsia="Calibri" w:hAnsi="Calibri" w:cs="Calibri"/>
          <w:rPrChange w:id="168" w:author="Aggrey Atuhaire" w:date="2023-10-09T11:18:00Z">
            <w:rPr>
              <w:rFonts w:eastAsia="Calibri"/>
            </w:rPr>
          </w:rPrChange>
        </w:rPr>
        <w:t xml:space="preserve">changes </w:t>
      </w:r>
      <w:ins w:id="169" w:author="Aggrey Atuhaire" w:date="2023-10-09T11:10:00Z">
        <w:r w:rsidR="002A4BCA" w:rsidRPr="00E46AFC">
          <w:rPr>
            <w:rFonts w:ascii="Calibri" w:eastAsia="Calibri" w:hAnsi="Calibri" w:cs="Calibri"/>
            <w:lang w:val="en-US"/>
            <w:rPrChange w:id="170" w:author="Aggrey Atuhaire" w:date="2023-10-09T11:18:00Z">
              <w:rPr>
                <w:rFonts w:eastAsia="Calibri"/>
                <w:lang w:val="en-US"/>
              </w:rPr>
            </w:rPrChange>
          </w:rPr>
          <w:t xml:space="preserve">that maybe </w:t>
        </w:r>
      </w:ins>
      <w:r w:rsidRPr="00E46AFC">
        <w:rPr>
          <w:rFonts w:ascii="Calibri" w:eastAsia="Calibri" w:hAnsi="Calibri" w:cs="Calibri"/>
          <w:rPrChange w:id="171" w:author="Aggrey Atuhaire" w:date="2023-10-09T11:18:00Z">
            <w:rPr>
              <w:rFonts w:eastAsia="Calibri"/>
            </w:rPr>
          </w:rPrChange>
        </w:rPr>
        <w:t xml:space="preserve">required </w:t>
      </w:r>
      <w:ins w:id="172" w:author="Aggrey Atuhaire" w:date="2023-10-09T11:10:00Z">
        <w:r w:rsidR="002A4BCA" w:rsidRPr="00E46AFC">
          <w:rPr>
            <w:rFonts w:ascii="Calibri" w:eastAsia="Calibri" w:hAnsi="Calibri" w:cs="Calibri"/>
            <w:lang w:val="en-US"/>
            <w:rPrChange w:id="173" w:author="Aggrey Atuhaire" w:date="2023-10-09T11:18:00Z">
              <w:rPr>
                <w:rFonts w:eastAsia="Calibri"/>
                <w:lang w:val="en-US"/>
              </w:rPr>
            </w:rPrChange>
          </w:rPr>
          <w:t xml:space="preserve">to </w:t>
        </w:r>
      </w:ins>
      <w:ins w:id="174" w:author="Aggrey Atuhaire" w:date="2023-10-09T11:11:00Z">
        <w:r w:rsidR="002A4BCA" w:rsidRPr="00E46AFC">
          <w:rPr>
            <w:rFonts w:ascii="Calibri" w:eastAsia="Calibri" w:hAnsi="Calibri" w:cs="Calibri"/>
            <w:lang w:val="en-US"/>
            <w:rPrChange w:id="175" w:author="Aggrey Atuhaire" w:date="2023-10-09T11:18:00Z">
              <w:rPr>
                <w:rFonts w:eastAsia="Calibri"/>
                <w:lang w:val="en-US"/>
              </w:rPr>
            </w:rPrChange>
          </w:rPr>
          <w:t xml:space="preserve">improve </w:t>
        </w:r>
        <w:r w:rsidR="00AB7BB5" w:rsidRPr="00E46AFC">
          <w:rPr>
            <w:rFonts w:ascii="Calibri" w:eastAsia="Calibri" w:hAnsi="Calibri" w:cs="Calibri"/>
            <w:lang w:val="en-US"/>
            <w:rPrChange w:id="176" w:author="Aggrey Atuhaire" w:date="2023-10-09T11:18:00Z">
              <w:rPr>
                <w:rFonts w:eastAsia="Calibri"/>
                <w:lang w:val="en-US"/>
              </w:rPr>
            </w:rPrChange>
          </w:rPr>
          <w:t>user ability of the website.</w:t>
        </w:r>
      </w:ins>
      <w:del w:id="177" w:author="Aggrey Atuhaire" w:date="2023-10-09T11:10:00Z">
        <w:r w:rsidRPr="00E46AFC" w:rsidDel="002A4BCA">
          <w:rPr>
            <w:rFonts w:ascii="Calibri" w:eastAsia="Calibri" w:hAnsi="Calibri" w:cs="Calibri"/>
            <w:rPrChange w:id="178" w:author="Aggrey Atuhaire" w:date="2023-10-09T11:18:00Z">
              <w:rPr>
                <w:rFonts w:eastAsia="Calibri"/>
              </w:rPr>
            </w:rPrChange>
          </w:rPr>
          <w:delText>and maintenace</w:delText>
        </w:r>
      </w:del>
    </w:p>
    <w:p w14:paraId="1384D067" w14:textId="77777777" w:rsidR="00E32078" w:rsidRPr="003720AC" w:rsidRDefault="00E32078">
      <w:pPr>
        <w:ind w:left="720"/>
        <w:jc w:val="both"/>
        <w:rPr>
          <w:ins w:id="179" w:author="Aggrey Atuhaire" w:date="2023-10-09T11:18:00Z"/>
          <w:rFonts w:eastAsia="Calibri"/>
        </w:rPr>
        <w:pPrChange w:id="180" w:author="Aggrey Atuhaire" w:date="2023-10-09T11:19:00Z">
          <w:pPr>
            <w:numPr>
              <w:numId w:val="1"/>
            </w:numPr>
            <w:spacing w:after="160" w:line="259" w:lineRule="auto"/>
            <w:ind w:left="720" w:hanging="360"/>
            <w:jc w:val="both"/>
          </w:pPr>
        </w:pPrChange>
      </w:pPr>
    </w:p>
    <w:p w14:paraId="16615727" w14:textId="77777777" w:rsidR="00B26ABB" w:rsidRPr="002A4BCA" w:rsidRDefault="00B26ABB">
      <w:pPr>
        <w:pStyle w:val="ListParagraph"/>
        <w:rPr>
          <w:rFonts w:ascii="Calibri" w:eastAsia="Calibri" w:hAnsi="Calibri" w:cs="Calibri"/>
        </w:rPr>
        <w:pPrChange w:id="181" w:author="Aggrey Atuhaire" w:date="2023-10-09T11:16:00Z">
          <w:pPr>
            <w:spacing w:after="160" w:line="259" w:lineRule="auto"/>
            <w:ind w:left="720"/>
            <w:jc w:val="both"/>
          </w:pPr>
        </w:pPrChange>
      </w:pPr>
    </w:p>
    <w:p w14:paraId="2F593927" w14:textId="2A56F3E8" w:rsidR="00B26ABB" w:rsidRPr="00043AC9" w:rsidRDefault="00A8370C">
      <w:pPr>
        <w:pStyle w:val="ListParagraph"/>
        <w:numPr>
          <w:ilvl w:val="0"/>
          <w:numId w:val="8"/>
        </w:numPr>
        <w:suppressAutoHyphens/>
        <w:spacing w:after="120"/>
        <w:jc w:val="both"/>
        <w:rPr>
          <w:rFonts w:ascii="Calibri" w:eastAsia="Calibri" w:hAnsi="Calibri" w:cs="Calibri"/>
          <w:b/>
          <w:color w:val="2E74B5"/>
          <w:rPrChange w:id="182" w:author="Aggrey Atuhaire" w:date="2023-10-09T11:32:00Z">
            <w:rPr>
              <w:rFonts w:eastAsia="Calibri"/>
            </w:rPr>
          </w:rPrChange>
        </w:rPr>
        <w:pPrChange w:id="183" w:author="Aggrey Atuhaire" w:date="2023-10-09T12:06:00Z">
          <w:pPr>
            <w:suppressAutoHyphens/>
            <w:jc w:val="both"/>
          </w:pPr>
        </w:pPrChange>
      </w:pPr>
      <w:r w:rsidRPr="00043AC9">
        <w:rPr>
          <w:rFonts w:ascii="Calibri" w:eastAsia="Calibri" w:hAnsi="Calibri" w:cs="Calibri"/>
          <w:b/>
          <w:color w:val="2E74B5"/>
          <w:rPrChange w:id="184" w:author="Aggrey Atuhaire" w:date="2023-10-09T11:32:00Z">
            <w:rPr>
              <w:rFonts w:eastAsia="Calibri"/>
            </w:rPr>
          </w:rPrChange>
        </w:rPr>
        <w:t xml:space="preserve">Main tasks undertaken/involved </w:t>
      </w:r>
      <w:ins w:id="185" w:author="Aggrey Atuhaire" w:date="2023-10-09T11:20:00Z">
        <w:r w:rsidR="00AB044A" w:rsidRPr="00043AC9">
          <w:rPr>
            <w:rFonts w:ascii="Calibri" w:eastAsia="Calibri" w:hAnsi="Calibri" w:cs="Calibri"/>
            <w:b/>
            <w:color w:val="2E74B5"/>
            <w:lang w:val="en-US"/>
            <w:rPrChange w:id="186" w:author="Aggrey Atuhaire" w:date="2023-10-09T11:32:00Z">
              <w:rPr>
                <w:rFonts w:eastAsia="Calibri"/>
                <w:lang w:val="en-US"/>
              </w:rPr>
            </w:rPrChange>
          </w:rPr>
          <w:t>in</w:t>
        </w:r>
      </w:ins>
      <w:ins w:id="187" w:author="Aggrey Atuhaire" w:date="2023-10-09T11:29:00Z">
        <w:r w:rsidR="00ED3057" w:rsidRPr="00043AC9">
          <w:rPr>
            <w:rFonts w:ascii="Calibri" w:eastAsia="Calibri" w:hAnsi="Calibri" w:cs="Calibri"/>
            <w:b/>
            <w:color w:val="2E74B5"/>
            <w:lang w:val="en-US"/>
            <w:rPrChange w:id="188" w:author="Aggrey Atuhaire" w:date="2023-10-09T11:32:00Z">
              <w:rPr>
                <w:rFonts w:eastAsia="Calibri"/>
                <w:lang w:val="en-US"/>
              </w:rPr>
            </w:rPrChange>
          </w:rPr>
          <w:t xml:space="preserve"> (including bri</w:t>
        </w:r>
        <w:r w:rsidR="00475A27" w:rsidRPr="00043AC9">
          <w:rPr>
            <w:rFonts w:ascii="Calibri" w:eastAsia="Calibri" w:hAnsi="Calibri" w:cs="Calibri"/>
            <w:b/>
            <w:color w:val="2E74B5"/>
            <w:lang w:val="en-US"/>
            <w:rPrChange w:id="189" w:author="Aggrey Atuhaire" w:date="2023-10-09T11:32:00Z">
              <w:rPr>
                <w:rFonts w:eastAsia="Calibri"/>
                <w:lang w:val="en-US"/>
              </w:rPr>
            </w:rPrChange>
          </w:rPr>
          <w:t>ef descr</w:t>
        </w:r>
      </w:ins>
      <w:ins w:id="190" w:author="Aggrey Atuhaire" w:date="2023-10-09T11:30:00Z">
        <w:r w:rsidR="00475A27" w:rsidRPr="00043AC9">
          <w:rPr>
            <w:rFonts w:ascii="Calibri" w:eastAsia="Calibri" w:hAnsi="Calibri" w:cs="Calibri"/>
            <w:b/>
            <w:color w:val="2E74B5"/>
            <w:lang w:val="en-US"/>
            <w:rPrChange w:id="191" w:author="Aggrey Atuhaire" w:date="2023-10-09T11:32:00Z">
              <w:rPr>
                <w:rFonts w:eastAsia="Calibri"/>
                <w:lang w:val="en-US"/>
              </w:rPr>
            </w:rPrChange>
          </w:rPr>
          <w:t>iption)</w:t>
        </w:r>
      </w:ins>
      <w:del w:id="192" w:author="Aggrey Atuhaire" w:date="2023-10-09T11:19:00Z">
        <w:r w:rsidRPr="00043AC9" w:rsidDel="00AB044A">
          <w:rPr>
            <w:rFonts w:ascii="Calibri" w:eastAsia="Calibri" w:hAnsi="Calibri" w:cs="Calibri"/>
            <w:b/>
            <w:color w:val="2E74B5"/>
            <w:rPrChange w:id="193" w:author="Aggrey Atuhaire" w:date="2023-10-09T11:32:00Z">
              <w:rPr>
                <w:rFonts w:eastAsia="Calibri"/>
              </w:rPr>
            </w:rPrChange>
          </w:rPr>
          <w:delText>in</w:delText>
        </w:r>
      </w:del>
      <w:del w:id="194" w:author="Aggrey Atuhaire" w:date="2023-10-09T12:16:00Z">
        <w:r w:rsidRPr="00043AC9" w:rsidDel="007966D0">
          <w:rPr>
            <w:rFonts w:ascii="Calibri" w:eastAsia="Calibri" w:hAnsi="Calibri" w:cs="Calibri"/>
            <w:b/>
            <w:color w:val="2E74B5"/>
            <w:rPrChange w:id="195" w:author="Aggrey Atuhaire" w:date="2023-10-09T11:32:00Z">
              <w:rPr>
                <w:rFonts w:eastAsia="Calibri"/>
              </w:rPr>
            </w:rPrChange>
          </w:rPr>
          <w:delText>:</w:delText>
        </w:r>
      </w:del>
    </w:p>
    <w:p w14:paraId="0CF259AC" w14:textId="55FAD171" w:rsidR="00B26ABB" w:rsidDel="001969DD" w:rsidRDefault="00B26ABB">
      <w:pPr>
        <w:suppressAutoHyphens/>
        <w:spacing w:after="120"/>
        <w:jc w:val="both"/>
        <w:rPr>
          <w:del w:id="196" w:author="Aggrey Atuhaire" w:date="2023-10-09T12:06:00Z"/>
          <w:rFonts w:ascii="Calibri" w:eastAsia="Calibri" w:hAnsi="Calibri" w:cs="Calibri"/>
        </w:rPr>
        <w:pPrChange w:id="197" w:author="Aggrey Atuhaire" w:date="2023-10-09T12:06:00Z">
          <w:pPr>
            <w:suppressAutoHyphens/>
            <w:jc w:val="both"/>
          </w:pPr>
        </w:pPrChange>
      </w:pPr>
    </w:p>
    <w:p w14:paraId="4866E06B" w14:textId="189FF4C5" w:rsidR="00B26ABB" w:rsidRPr="00E51825" w:rsidRDefault="00043AC9">
      <w:pPr>
        <w:spacing w:after="120"/>
        <w:ind w:left="360"/>
        <w:jc w:val="both"/>
        <w:rPr>
          <w:ins w:id="198" w:author="Aggrey Atuhaire" w:date="2023-10-09T11:31:00Z"/>
          <w:rFonts w:ascii="Calibri" w:eastAsia="Calibri" w:hAnsi="Calibri" w:cs="Calibri"/>
          <w:rPrChange w:id="199" w:author="Aggrey Atuhaire" w:date="2023-10-09T11:31:00Z">
            <w:rPr>
              <w:ins w:id="200" w:author="Aggrey Atuhaire" w:date="2023-10-09T11:31:00Z"/>
              <w:rFonts w:ascii="Calibri" w:eastAsia="Calibri" w:hAnsi="Calibri" w:cs="Calibri"/>
              <w:lang w:val="en-US"/>
            </w:rPr>
          </w:rPrChange>
        </w:rPr>
        <w:pPrChange w:id="201" w:author="Aggrey Atuhaire" w:date="2023-10-09T12:06:00Z">
          <w:pPr>
            <w:numPr>
              <w:numId w:val="2"/>
            </w:numPr>
            <w:spacing w:after="160" w:line="259" w:lineRule="auto"/>
            <w:ind w:left="810" w:hanging="450"/>
            <w:jc w:val="both"/>
          </w:pPr>
        </w:pPrChange>
      </w:pPr>
      <w:ins w:id="202" w:author="Aggrey Atuhaire" w:date="2023-10-09T11:32:00Z">
        <w:r>
          <w:rPr>
            <w:rFonts w:ascii="Calibri" w:eastAsia="Calibri" w:hAnsi="Calibri" w:cs="Calibri"/>
            <w:lang w:val="en-US"/>
          </w:rPr>
          <w:t xml:space="preserve">2.1 </w:t>
        </w:r>
      </w:ins>
      <w:ins w:id="203" w:author="Aggrey Atuhaire" w:date="2023-10-09T11:21:00Z">
        <w:r w:rsidR="00D201EA">
          <w:rPr>
            <w:rFonts w:ascii="Calibri" w:eastAsia="Calibri" w:hAnsi="Calibri" w:cs="Calibri"/>
            <w:lang w:val="en-US"/>
          </w:rPr>
          <w:t>Update</w:t>
        </w:r>
      </w:ins>
      <w:ins w:id="204" w:author="Aggrey Atuhaire" w:date="2023-10-09T11:26:00Z">
        <w:r w:rsidR="00236FF8">
          <w:rPr>
            <w:rFonts w:ascii="Calibri" w:eastAsia="Calibri" w:hAnsi="Calibri" w:cs="Calibri"/>
            <w:lang w:val="en-US"/>
          </w:rPr>
          <w:t>d</w:t>
        </w:r>
      </w:ins>
      <w:ins w:id="205" w:author="Aggrey Atuhaire" w:date="2023-10-09T11:21:00Z">
        <w:r w:rsidR="00D201EA">
          <w:rPr>
            <w:rFonts w:ascii="Calibri" w:eastAsia="Calibri" w:hAnsi="Calibri" w:cs="Calibri"/>
            <w:lang w:val="en-US"/>
          </w:rPr>
          <w:t xml:space="preserve"> </w:t>
        </w:r>
      </w:ins>
      <w:ins w:id="206" w:author="Aggrey Atuhaire" w:date="2023-10-09T11:26:00Z">
        <w:r w:rsidR="00236FF8">
          <w:rPr>
            <w:rFonts w:ascii="Calibri" w:eastAsia="Calibri" w:hAnsi="Calibri" w:cs="Calibri"/>
            <w:lang w:val="en-US"/>
          </w:rPr>
          <w:t>the</w:t>
        </w:r>
      </w:ins>
      <w:ins w:id="207" w:author="Aggrey Atuhaire" w:date="2023-10-09T11:21:00Z">
        <w:r w:rsidR="00D201EA">
          <w:rPr>
            <w:rFonts w:ascii="Calibri" w:eastAsia="Calibri" w:hAnsi="Calibri" w:cs="Calibri"/>
            <w:lang w:val="en-US"/>
          </w:rPr>
          <w:t xml:space="preserve"> website </w:t>
        </w:r>
        <w:r w:rsidR="00F45E67">
          <w:rPr>
            <w:rFonts w:ascii="Calibri" w:eastAsia="Calibri" w:hAnsi="Calibri" w:cs="Calibri"/>
            <w:lang w:val="en-US"/>
          </w:rPr>
          <w:t xml:space="preserve">homepage </w:t>
        </w:r>
      </w:ins>
      <w:ins w:id="208" w:author="Aggrey Atuhaire" w:date="2023-10-09T11:56:00Z">
        <w:r w:rsidR="004A4938">
          <w:rPr>
            <w:rFonts w:ascii="Calibri" w:eastAsia="Calibri" w:hAnsi="Calibri" w:cs="Calibri"/>
            <w:lang w:val="en-US"/>
          </w:rPr>
          <w:t>layout</w:t>
        </w:r>
      </w:ins>
      <w:del w:id="209" w:author="Aggrey Atuhaire" w:date="2023-10-09T11:21:00Z">
        <w:r w:rsidDel="00C23401">
          <w:rPr>
            <w:rFonts w:ascii="Calibri" w:eastAsia="Calibri" w:hAnsi="Calibri" w:cs="Calibri"/>
          </w:rPr>
          <w:delText>XX</w:delText>
        </w:r>
      </w:del>
      <w:del w:id="210" w:author="Aggrey Atuhaire" w:date="2023-10-09T11:20:00Z">
        <w:r w:rsidDel="00C23401">
          <w:rPr>
            <w:rFonts w:ascii="Calibri" w:eastAsia="Calibri" w:hAnsi="Calibri" w:cs="Calibri"/>
          </w:rPr>
          <w:delText xml:space="preserve">X- </w:delText>
        </w:r>
      </w:del>
      <w:del w:id="211" w:author="Aggrey Atuhaire" w:date="2023-10-09T11:21:00Z">
        <w:r w:rsidDel="00F45E67">
          <w:rPr>
            <w:rFonts w:ascii="Calibri" w:eastAsia="Calibri" w:hAnsi="Calibri" w:cs="Calibri"/>
          </w:rPr>
          <w:delText>R</w:delText>
        </w:r>
      </w:del>
      <w:del w:id="212" w:author="Aggrey Atuhaire" w:date="2023-10-09T11:57:00Z">
        <w:r w:rsidDel="00743C52">
          <w:rPr>
            <w:rFonts w:ascii="Calibri" w:eastAsia="Calibri" w:hAnsi="Calibri" w:cs="Calibri"/>
          </w:rPr>
          <w:delText>emov</w:delText>
        </w:r>
      </w:del>
      <w:del w:id="213" w:author="Aggrey Atuhaire" w:date="2023-10-09T11:21:00Z">
        <w:r w:rsidDel="00F45E67">
          <w:rPr>
            <w:rFonts w:ascii="Calibri" w:eastAsia="Calibri" w:hAnsi="Calibri" w:cs="Calibri"/>
          </w:rPr>
          <w:delText>al</w:delText>
        </w:r>
      </w:del>
      <w:del w:id="214" w:author="Aggrey Atuhaire" w:date="2023-10-09T11:57:00Z">
        <w:r w:rsidDel="00743C52">
          <w:rPr>
            <w:rFonts w:ascii="Calibri" w:eastAsia="Calibri" w:hAnsi="Calibri" w:cs="Calibri"/>
          </w:rPr>
          <w:delText xml:space="preserve"> of the twitter/X feed</w:delText>
        </w:r>
      </w:del>
      <w:ins w:id="215" w:author="Aggrey Atuhaire" w:date="2023-10-09T11:22:00Z">
        <w:r w:rsidR="00F45E67">
          <w:rPr>
            <w:rFonts w:ascii="Calibri" w:eastAsia="Calibri" w:hAnsi="Calibri" w:cs="Calibri"/>
            <w:lang w:val="en-US"/>
          </w:rPr>
          <w:t>.</w:t>
        </w:r>
      </w:ins>
      <w:del w:id="216" w:author="Aggrey Atuhaire" w:date="2023-10-09T11:22:00Z">
        <w:r w:rsidDel="00F45E67">
          <w:rPr>
            <w:rFonts w:ascii="Calibri" w:eastAsia="Calibri" w:hAnsi="Calibri" w:cs="Calibri"/>
          </w:rPr>
          <w:delText xml:space="preserve"> from the website</w:delText>
        </w:r>
      </w:del>
    </w:p>
    <w:p w14:paraId="0A3C30AE" w14:textId="77777777" w:rsidR="00E51825" w:rsidRDefault="00E51825">
      <w:pPr>
        <w:suppressAutoHyphens/>
        <w:spacing w:after="120"/>
        <w:ind w:left="720"/>
        <w:jc w:val="both"/>
        <w:rPr>
          <w:ins w:id="217" w:author="Aggrey Atuhaire" w:date="2023-10-09T11:33:00Z"/>
          <w:rFonts w:ascii="Calibri" w:eastAsia="Calibri" w:hAnsi="Calibri" w:cs="Calibri"/>
        </w:rPr>
        <w:pPrChange w:id="218" w:author="Aggrey Atuhaire" w:date="2023-10-09T12:06:00Z">
          <w:pPr>
            <w:suppressAutoHyphens/>
            <w:spacing w:line="276" w:lineRule="auto"/>
            <w:ind w:left="720"/>
            <w:jc w:val="both"/>
          </w:pPr>
        </w:pPrChange>
      </w:pPr>
      <w:ins w:id="219" w:author="Aggrey Atuhaire" w:date="2023-10-09T11:31:00Z">
        <w:r>
          <w:rPr>
            <w:rFonts w:ascii="Calibri" w:eastAsia="Calibri" w:hAnsi="Calibri" w:cs="Calibri"/>
          </w:rPr>
          <w:t>The twitter feed that used to be in the fore front of the website had to be removed due to the fact that twitter/x as a company had removed the feature that allows website owners or any other web services to access the feed from their website which was a solid enough reason to remove it.</w:t>
        </w:r>
      </w:ins>
    </w:p>
    <w:p w14:paraId="363FC42D" w14:textId="56CD18CB" w:rsidR="00E51825" w:rsidRPr="00323251" w:rsidDel="00323251" w:rsidRDefault="00323251">
      <w:pPr>
        <w:spacing w:after="120"/>
        <w:ind w:left="363"/>
        <w:jc w:val="both"/>
        <w:rPr>
          <w:del w:id="220" w:author="Aggrey Atuhaire" w:date="2023-10-09T11:32:00Z"/>
          <w:rFonts w:ascii="Calibri" w:eastAsia="Calibri" w:hAnsi="Calibri" w:cs="Calibri"/>
          <w:lang w:val="en-US"/>
          <w:rPrChange w:id="221" w:author="Aggrey Atuhaire" w:date="2023-10-09T11:33:00Z">
            <w:rPr>
              <w:del w:id="222" w:author="Aggrey Atuhaire" w:date="2023-10-09T11:32:00Z"/>
              <w:rFonts w:ascii="Calibri" w:eastAsia="Calibri" w:hAnsi="Calibri" w:cs="Calibri"/>
            </w:rPr>
          </w:rPrChange>
        </w:rPr>
        <w:pPrChange w:id="223" w:author="Aggrey Atuhaire" w:date="2023-10-09T12:06:00Z">
          <w:pPr>
            <w:numPr>
              <w:numId w:val="2"/>
            </w:numPr>
            <w:spacing w:after="160" w:line="259" w:lineRule="auto"/>
            <w:ind w:left="810" w:hanging="450"/>
            <w:jc w:val="both"/>
          </w:pPr>
        </w:pPrChange>
      </w:pPr>
      <w:ins w:id="224" w:author="Aggrey Atuhaire" w:date="2023-10-09T11:33:00Z">
        <w:r>
          <w:rPr>
            <w:rFonts w:ascii="Calibri" w:eastAsia="Calibri" w:hAnsi="Calibri" w:cs="Calibri"/>
            <w:lang w:val="en-US"/>
          </w:rPr>
          <w:t xml:space="preserve">2.2 </w:t>
        </w:r>
      </w:ins>
    </w:p>
    <w:p w14:paraId="2DBC46E8" w14:textId="37ABE170" w:rsidR="00B26ABB" w:rsidRDefault="00A8370C">
      <w:pPr>
        <w:ind w:left="363"/>
        <w:jc w:val="both"/>
        <w:rPr>
          <w:ins w:id="225" w:author="Aggrey Atuhaire" w:date="2023-10-09T11:35:00Z"/>
          <w:rFonts w:ascii="Calibri" w:eastAsia="Calibri" w:hAnsi="Calibri" w:cs="Calibri"/>
          <w:lang w:val="en-US"/>
        </w:rPr>
        <w:pPrChange w:id="226" w:author="Aggrey Atuhaire" w:date="2023-10-09T12:06:00Z">
          <w:pPr>
            <w:spacing w:after="160" w:line="259" w:lineRule="auto"/>
            <w:ind w:left="363"/>
            <w:jc w:val="both"/>
          </w:pPr>
        </w:pPrChange>
      </w:pPr>
      <w:del w:id="227" w:author="Aggrey Atuhaire" w:date="2023-10-09T11:25:00Z">
        <w:r w:rsidDel="00CB146B">
          <w:rPr>
            <w:rFonts w:ascii="Calibri" w:eastAsia="Calibri" w:hAnsi="Calibri" w:cs="Calibri"/>
          </w:rPr>
          <w:delText>XXX-</w:delText>
        </w:r>
      </w:del>
      <w:del w:id="228" w:author="Aggrey Atuhaire" w:date="2023-10-09T11:26:00Z">
        <w:r w:rsidDel="00CF2E18">
          <w:rPr>
            <w:rFonts w:ascii="Calibri" w:eastAsia="Calibri" w:hAnsi="Calibri" w:cs="Calibri"/>
          </w:rPr>
          <w:delText xml:space="preserve"> </w:delText>
        </w:r>
      </w:del>
      <w:r>
        <w:rPr>
          <w:rFonts w:ascii="Calibri" w:eastAsia="Calibri" w:hAnsi="Calibri" w:cs="Calibri"/>
        </w:rPr>
        <w:t>Consistent</w:t>
      </w:r>
      <w:proofErr w:type="spellStart"/>
      <w:ins w:id="229" w:author="Aggrey Atuhaire" w:date="2023-10-09T11:26:00Z">
        <w:r w:rsidR="00CF2E18">
          <w:rPr>
            <w:rFonts w:ascii="Calibri" w:eastAsia="Calibri" w:hAnsi="Calibri" w:cs="Calibri"/>
            <w:lang w:val="en-US"/>
          </w:rPr>
          <w:t>ly</w:t>
        </w:r>
      </w:ins>
      <w:proofErr w:type="spellEnd"/>
      <w:r>
        <w:rPr>
          <w:rFonts w:ascii="Calibri" w:eastAsia="Calibri" w:hAnsi="Calibri" w:cs="Calibri"/>
        </w:rPr>
        <w:t xml:space="preserve"> </w:t>
      </w:r>
      <w:del w:id="230" w:author="Aggrey Atuhaire" w:date="2023-10-09T11:27:00Z">
        <w:r w:rsidDel="00CF2E18">
          <w:rPr>
            <w:rFonts w:ascii="Calibri" w:eastAsia="Calibri" w:hAnsi="Calibri" w:cs="Calibri"/>
          </w:rPr>
          <w:delText xml:space="preserve">monitoring </w:delText>
        </w:r>
      </w:del>
      <w:ins w:id="231" w:author="Aggrey Atuhaire" w:date="2023-10-09T11:27:00Z">
        <w:r w:rsidR="00CF2E18">
          <w:rPr>
            <w:rFonts w:ascii="Calibri" w:eastAsia="Calibri" w:hAnsi="Calibri" w:cs="Calibri"/>
          </w:rPr>
          <w:t>monitor</w:t>
        </w:r>
        <w:r w:rsidR="00CF2E18">
          <w:rPr>
            <w:rFonts w:ascii="Calibri" w:eastAsia="Calibri" w:hAnsi="Calibri" w:cs="Calibri"/>
            <w:lang w:val="en-US"/>
          </w:rPr>
          <w:t>ed</w:t>
        </w:r>
        <w:r w:rsidR="00CF2E18">
          <w:rPr>
            <w:rFonts w:ascii="Calibri" w:eastAsia="Calibri" w:hAnsi="Calibri" w:cs="Calibri"/>
          </w:rPr>
          <w:t xml:space="preserve"> </w:t>
        </w:r>
      </w:ins>
      <w:del w:id="232" w:author="Aggrey Atuhaire" w:date="2023-10-09T11:27:00Z">
        <w:r w:rsidDel="00CF2E18">
          <w:rPr>
            <w:rFonts w:ascii="Calibri" w:eastAsia="Calibri" w:hAnsi="Calibri" w:cs="Calibri"/>
          </w:rPr>
          <w:delText xml:space="preserve">of </w:delText>
        </w:r>
      </w:del>
      <w:r>
        <w:rPr>
          <w:rFonts w:ascii="Calibri" w:eastAsia="Calibri" w:hAnsi="Calibri" w:cs="Calibri"/>
        </w:rPr>
        <w:t>website traffic</w:t>
      </w:r>
      <w:ins w:id="233" w:author="Aggrey Atuhaire" w:date="2023-10-09T11:27:00Z">
        <w:r w:rsidR="00D1290C">
          <w:rPr>
            <w:rFonts w:ascii="Calibri" w:eastAsia="Calibri" w:hAnsi="Calibri" w:cs="Calibri"/>
            <w:lang w:val="en-US"/>
          </w:rPr>
          <w:t>.</w:t>
        </w:r>
      </w:ins>
    </w:p>
    <w:p w14:paraId="1722CECC" w14:textId="24333AFD" w:rsidR="009B382B" w:rsidRPr="003C2B08" w:rsidRDefault="00F15C4D">
      <w:pPr>
        <w:spacing w:after="120"/>
        <w:ind w:left="720"/>
        <w:jc w:val="both"/>
        <w:rPr>
          <w:rFonts w:ascii="Calibri" w:eastAsia="Calibri" w:hAnsi="Calibri" w:cs="Calibri"/>
          <w:lang w:val="en-US"/>
          <w:rPrChange w:id="234" w:author="Aggrey Atuhaire" w:date="2023-10-09T11:37:00Z">
            <w:rPr>
              <w:rFonts w:ascii="Calibri" w:eastAsia="Calibri" w:hAnsi="Calibri" w:cs="Calibri"/>
            </w:rPr>
          </w:rPrChange>
        </w:rPr>
        <w:pPrChange w:id="235" w:author="Aggrey Atuhaire" w:date="2023-10-09T12:06:00Z">
          <w:pPr>
            <w:numPr>
              <w:numId w:val="2"/>
            </w:numPr>
            <w:spacing w:after="160" w:line="259" w:lineRule="auto"/>
            <w:ind w:left="810" w:hanging="450"/>
            <w:jc w:val="both"/>
          </w:pPr>
        </w:pPrChange>
      </w:pPr>
      <w:ins w:id="236" w:author="Aggrey Atuhaire" w:date="2023-10-09T11:37:00Z">
        <w:r>
          <w:rPr>
            <w:rFonts w:ascii="Calibri" w:eastAsia="Calibri" w:hAnsi="Calibri" w:cs="Calibri"/>
            <w:lang w:val="en-US"/>
          </w:rPr>
          <w:t xml:space="preserve"> </w:t>
        </w:r>
      </w:ins>
      <w:ins w:id="237" w:author="Aggrey Atuhaire" w:date="2023-10-09T11:42:00Z">
        <w:r w:rsidR="008F4943">
          <w:rPr>
            <w:rFonts w:ascii="Calibri" w:eastAsia="Calibri" w:hAnsi="Calibri" w:cs="Calibri"/>
            <w:lang w:val="en-US"/>
          </w:rPr>
          <w:t>M</w:t>
        </w:r>
        <w:r w:rsidR="009A12D3">
          <w:rPr>
            <w:rFonts w:ascii="Calibri" w:eastAsia="Calibri" w:hAnsi="Calibri" w:cs="Calibri"/>
            <w:lang w:val="en-US"/>
          </w:rPr>
          <w:t>on</w:t>
        </w:r>
        <w:r w:rsidR="008F4943">
          <w:rPr>
            <w:rFonts w:ascii="Calibri" w:eastAsia="Calibri" w:hAnsi="Calibri" w:cs="Calibri"/>
            <w:lang w:val="en-US"/>
          </w:rPr>
          <w:t xml:space="preserve">itored website </w:t>
        </w:r>
        <w:r w:rsidR="00810C6D">
          <w:rPr>
            <w:rFonts w:ascii="Calibri" w:eastAsia="Calibri" w:hAnsi="Calibri" w:cs="Calibri"/>
            <w:lang w:val="en-US"/>
          </w:rPr>
          <w:t>visita</w:t>
        </w:r>
      </w:ins>
      <w:ins w:id="238" w:author="Aggrey Atuhaire" w:date="2023-10-09T11:43:00Z">
        <w:r w:rsidR="00810C6D">
          <w:rPr>
            <w:rFonts w:ascii="Calibri" w:eastAsia="Calibri" w:hAnsi="Calibri" w:cs="Calibri"/>
            <w:lang w:val="en-US"/>
          </w:rPr>
          <w:t xml:space="preserve">tion and compiled </w:t>
        </w:r>
        <w:r w:rsidR="00F91EE5">
          <w:rPr>
            <w:rFonts w:ascii="Calibri" w:eastAsia="Calibri" w:hAnsi="Calibri" w:cs="Calibri"/>
            <w:lang w:val="en-US"/>
          </w:rPr>
          <w:t>a web-traffic report for the m</w:t>
        </w:r>
      </w:ins>
      <w:ins w:id="239" w:author="Aggrey Atuhaire" w:date="2023-10-09T11:44:00Z">
        <w:r w:rsidR="00F91EE5">
          <w:rPr>
            <w:rFonts w:ascii="Calibri" w:eastAsia="Calibri" w:hAnsi="Calibri" w:cs="Calibri"/>
            <w:lang w:val="en-US"/>
          </w:rPr>
          <w:t>onth of September</w:t>
        </w:r>
      </w:ins>
      <w:ins w:id="240" w:author="Aggrey Atuhaire" w:date="2023-10-09T11:56:00Z">
        <w:r w:rsidR="00415D94">
          <w:rPr>
            <w:rFonts w:ascii="Calibri" w:eastAsia="Calibri" w:hAnsi="Calibri" w:cs="Calibri"/>
            <w:lang w:val="en-US"/>
          </w:rPr>
          <w:t xml:space="preserve"> (annex </w:t>
        </w:r>
      </w:ins>
      <w:ins w:id="241" w:author="Aggrey Atuhaire" w:date="2023-10-09T12:17:00Z">
        <w:r w:rsidR="00C07F06">
          <w:rPr>
            <w:rFonts w:ascii="Calibri" w:eastAsia="Calibri" w:hAnsi="Calibri" w:cs="Calibri"/>
            <w:lang w:val="en-US"/>
          </w:rPr>
          <w:t>1</w:t>
        </w:r>
      </w:ins>
      <w:ins w:id="242" w:author="Aggrey Atuhaire" w:date="2023-10-09T11:56:00Z">
        <w:r w:rsidR="00415D94">
          <w:rPr>
            <w:rFonts w:ascii="Calibri" w:eastAsia="Calibri" w:hAnsi="Calibri" w:cs="Calibri"/>
            <w:lang w:val="en-US"/>
          </w:rPr>
          <w:t>)</w:t>
        </w:r>
      </w:ins>
      <w:ins w:id="243" w:author="Aggrey Atuhaire" w:date="2023-10-09T11:44:00Z">
        <w:r w:rsidR="00B44909">
          <w:rPr>
            <w:rFonts w:ascii="Calibri" w:eastAsia="Calibri" w:hAnsi="Calibri" w:cs="Calibri"/>
            <w:lang w:val="en-US"/>
          </w:rPr>
          <w:t>.</w:t>
        </w:r>
      </w:ins>
    </w:p>
    <w:p w14:paraId="2AF90A8C" w14:textId="64099130" w:rsidR="00B26ABB" w:rsidRPr="009B382B" w:rsidRDefault="00A8370C">
      <w:pPr>
        <w:pStyle w:val="ListParagraph"/>
        <w:numPr>
          <w:ilvl w:val="1"/>
          <w:numId w:val="10"/>
        </w:numPr>
        <w:ind w:left="723"/>
        <w:jc w:val="both"/>
        <w:rPr>
          <w:rFonts w:ascii="Calibri" w:eastAsia="Calibri" w:hAnsi="Calibri" w:cs="Calibri"/>
          <w:rPrChange w:id="244" w:author="Aggrey Atuhaire" w:date="2023-10-09T11:35:00Z">
            <w:rPr>
              <w:rFonts w:eastAsia="Calibri"/>
            </w:rPr>
          </w:rPrChange>
        </w:rPr>
        <w:pPrChange w:id="245" w:author="Aggrey Atuhaire" w:date="2023-10-09T12:06:00Z">
          <w:pPr>
            <w:numPr>
              <w:numId w:val="2"/>
            </w:numPr>
            <w:spacing w:after="160" w:line="259" w:lineRule="auto"/>
            <w:ind w:left="810" w:hanging="450"/>
            <w:jc w:val="both"/>
          </w:pPr>
        </w:pPrChange>
      </w:pPr>
      <w:del w:id="246" w:author="Aggrey Atuhaire" w:date="2023-10-09T11:27:00Z">
        <w:r w:rsidRPr="009B382B" w:rsidDel="00D1290C">
          <w:rPr>
            <w:rFonts w:ascii="Calibri" w:eastAsia="Calibri" w:hAnsi="Calibri" w:cs="Calibri"/>
            <w:rPrChange w:id="247" w:author="Aggrey Atuhaire" w:date="2023-10-09T11:35:00Z">
              <w:rPr>
                <w:rFonts w:eastAsia="Calibri"/>
              </w:rPr>
            </w:rPrChange>
          </w:rPr>
          <w:delText xml:space="preserve">XXX- </w:delText>
        </w:r>
      </w:del>
      <w:r w:rsidRPr="009B382B">
        <w:rPr>
          <w:rFonts w:ascii="Calibri" w:eastAsia="Calibri" w:hAnsi="Calibri" w:cs="Calibri"/>
          <w:rPrChange w:id="248" w:author="Aggrey Atuhaire" w:date="2023-10-09T11:35:00Z">
            <w:rPr>
              <w:rFonts w:eastAsia="Calibri"/>
            </w:rPr>
          </w:rPrChange>
        </w:rPr>
        <w:t>Update</w:t>
      </w:r>
      <w:ins w:id="249" w:author="Aggrey Atuhaire" w:date="2023-10-09T11:27:00Z">
        <w:r w:rsidR="00D1290C" w:rsidRPr="009B382B">
          <w:rPr>
            <w:rFonts w:ascii="Calibri" w:eastAsia="Calibri" w:hAnsi="Calibri" w:cs="Calibri"/>
            <w:lang w:val="en-US"/>
            <w:rPrChange w:id="250" w:author="Aggrey Atuhaire" w:date="2023-10-09T11:35:00Z">
              <w:rPr>
                <w:rFonts w:eastAsia="Calibri"/>
                <w:lang w:val="en-US"/>
              </w:rPr>
            </w:rPrChange>
          </w:rPr>
          <w:t>d</w:t>
        </w:r>
      </w:ins>
      <w:del w:id="251" w:author="Aggrey Atuhaire" w:date="2023-10-09T11:27:00Z">
        <w:r w:rsidRPr="009B382B" w:rsidDel="00D1290C">
          <w:rPr>
            <w:rFonts w:ascii="Calibri" w:eastAsia="Calibri" w:hAnsi="Calibri" w:cs="Calibri"/>
            <w:rPrChange w:id="252" w:author="Aggrey Atuhaire" w:date="2023-10-09T11:35:00Z">
              <w:rPr>
                <w:rFonts w:eastAsia="Calibri"/>
              </w:rPr>
            </w:rPrChange>
          </w:rPr>
          <w:delText>s</w:delText>
        </w:r>
      </w:del>
      <w:r w:rsidRPr="009B382B">
        <w:rPr>
          <w:rFonts w:ascii="Calibri" w:eastAsia="Calibri" w:hAnsi="Calibri" w:cs="Calibri"/>
          <w:rPrChange w:id="253" w:author="Aggrey Atuhaire" w:date="2023-10-09T11:35:00Z">
            <w:rPr>
              <w:rFonts w:eastAsia="Calibri"/>
            </w:rPr>
          </w:rPrChange>
        </w:rPr>
        <w:t xml:space="preserve"> </w:t>
      </w:r>
      <w:del w:id="254" w:author="Aggrey Atuhaire" w:date="2023-10-09T11:27:00Z">
        <w:r w:rsidRPr="009B382B" w:rsidDel="00D1290C">
          <w:rPr>
            <w:rFonts w:ascii="Calibri" w:eastAsia="Calibri" w:hAnsi="Calibri" w:cs="Calibri"/>
            <w:rPrChange w:id="255" w:author="Aggrey Atuhaire" w:date="2023-10-09T11:35:00Z">
              <w:rPr>
                <w:rFonts w:eastAsia="Calibri"/>
              </w:rPr>
            </w:rPrChange>
          </w:rPr>
          <w:delText xml:space="preserve">to </w:delText>
        </w:r>
      </w:del>
      <w:ins w:id="256" w:author="Aggrey Atuhaire" w:date="2023-10-09T11:27:00Z">
        <w:r w:rsidR="00D1290C" w:rsidRPr="009B382B">
          <w:rPr>
            <w:rFonts w:ascii="Calibri" w:eastAsia="Calibri" w:hAnsi="Calibri" w:cs="Calibri"/>
            <w:lang w:val="en-US"/>
            <w:rPrChange w:id="257" w:author="Aggrey Atuhaire" w:date="2023-10-09T11:35:00Z">
              <w:rPr>
                <w:rFonts w:eastAsia="Calibri"/>
                <w:lang w:val="en-US"/>
              </w:rPr>
            </w:rPrChange>
          </w:rPr>
          <w:t>the</w:t>
        </w:r>
        <w:r w:rsidR="00D1290C" w:rsidRPr="009B382B">
          <w:rPr>
            <w:rFonts w:ascii="Calibri" w:eastAsia="Calibri" w:hAnsi="Calibri" w:cs="Calibri"/>
            <w:rPrChange w:id="258" w:author="Aggrey Atuhaire" w:date="2023-10-09T11:35:00Z">
              <w:rPr>
                <w:rFonts w:eastAsia="Calibri"/>
              </w:rPr>
            </w:rPrChange>
          </w:rPr>
          <w:t xml:space="preserve"> </w:t>
        </w:r>
      </w:ins>
      <w:r w:rsidRPr="009B382B">
        <w:rPr>
          <w:rFonts w:ascii="Calibri" w:eastAsia="Calibri" w:hAnsi="Calibri" w:cs="Calibri"/>
          <w:rPrChange w:id="259" w:author="Aggrey Atuhaire" w:date="2023-10-09T11:35:00Z">
            <w:rPr>
              <w:rFonts w:eastAsia="Calibri"/>
            </w:rPr>
          </w:rPrChange>
        </w:rPr>
        <w:t xml:space="preserve">website </w:t>
      </w:r>
      <w:ins w:id="260" w:author="Aggrey Atuhaire" w:date="2023-10-09T11:27:00Z">
        <w:r w:rsidR="00A210F6" w:rsidRPr="009B382B">
          <w:rPr>
            <w:rFonts w:ascii="Calibri" w:eastAsia="Calibri" w:hAnsi="Calibri" w:cs="Calibri"/>
            <w:lang w:val="en-US"/>
            <w:rPrChange w:id="261" w:author="Aggrey Atuhaire" w:date="2023-10-09T11:35:00Z">
              <w:rPr>
                <w:rFonts w:eastAsia="Calibri"/>
                <w:lang w:val="en-US"/>
              </w:rPr>
            </w:rPrChange>
          </w:rPr>
          <w:t>cont</w:t>
        </w:r>
      </w:ins>
      <w:ins w:id="262" w:author="Aggrey Atuhaire" w:date="2023-10-09T11:28:00Z">
        <w:r w:rsidR="00A210F6" w:rsidRPr="009B382B">
          <w:rPr>
            <w:rFonts w:ascii="Calibri" w:eastAsia="Calibri" w:hAnsi="Calibri" w:cs="Calibri"/>
            <w:lang w:val="en-US"/>
            <w:rPrChange w:id="263" w:author="Aggrey Atuhaire" w:date="2023-10-09T11:35:00Z">
              <w:rPr>
                <w:rFonts w:eastAsia="Calibri"/>
                <w:lang w:val="en-US"/>
              </w:rPr>
            </w:rPrChange>
          </w:rPr>
          <w:t>ent</w:t>
        </w:r>
        <w:r w:rsidR="00C6594D" w:rsidRPr="009B382B">
          <w:rPr>
            <w:rFonts w:ascii="Calibri" w:eastAsia="Calibri" w:hAnsi="Calibri" w:cs="Calibri"/>
            <w:lang w:val="en-US"/>
            <w:rPrChange w:id="264" w:author="Aggrey Atuhaire" w:date="2023-10-09T11:35:00Z">
              <w:rPr>
                <w:rFonts w:eastAsia="Calibri"/>
                <w:lang w:val="en-US"/>
              </w:rPr>
            </w:rPrChange>
          </w:rPr>
          <w:t>.</w:t>
        </w:r>
      </w:ins>
      <w:del w:id="265" w:author="Aggrey Atuhaire" w:date="2023-10-09T11:28:00Z">
        <w:r w:rsidRPr="009B382B" w:rsidDel="00C6594D">
          <w:rPr>
            <w:rFonts w:ascii="Calibri" w:eastAsia="Calibri" w:hAnsi="Calibri" w:cs="Calibri"/>
            <w:rPrChange w:id="266" w:author="Aggrey Atuhaire" w:date="2023-10-09T11:35:00Z">
              <w:rPr>
                <w:rFonts w:eastAsia="Calibri"/>
              </w:rPr>
            </w:rPrChange>
          </w:rPr>
          <w:delText>images</w:delText>
        </w:r>
      </w:del>
    </w:p>
    <w:p w14:paraId="2F1675A7" w14:textId="7364AC8D" w:rsidR="00B26ABB" w:rsidRDefault="0095352C">
      <w:pPr>
        <w:suppressAutoHyphens/>
        <w:spacing w:after="120"/>
        <w:ind w:left="720"/>
        <w:jc w:val="both"/>
        <w:rPr>
          <w:rFonts w:ascii="Calibri" w:eastAsia="Calibri" w:hAnsi="Calibri" w:cs="Calibri"/>
        </w:rPr>
        <w:pPrChange w:id="267" w:author="Aggrey Atuhaire" w:date="2023-10-09T12:06:00Z">
          <w:pPr>
            <w:suppressAutoHyphens/>
            <w:jc w:val="both"/>
          </w:pPr>
        </w:pPrChange>
      </w:pPr>
      <w:ins w:id="268" w:author="Aggrey Atuhaire" w:date="2023-10-09T11:38:00Z">
        <w:r>
          <w:rPr>
            <w:rFonts w:ascii="Calibri" w:eastAsia="Calibri" w:hAnsi="Calibri" w:cs="Calibri"/>
          </w:rPr>
          <w:t>U</w:t>
        </w:r>
        <w:r w:rsidR="00223BFF">
          <w:rPr>
            <w:rFonts w:ascii="Calibri" w:eastAsia="Calibri" w:hAnsi="Calibri" w:cs="Calibri"/>
          </w:rPr>
          <w:t>p</w:t>
        </w:r>
      </w:ins>
      <w:ins w:id="269" w:author="Aggrey Atuhaire" w:date="2023-10-09T11:58:00Z">
        <w:r w:rsidR="00A976AE">
          <w:rPr>
            <w:rFonts w:ascii="Calibri" w:eastAsia="Calibri" w:hAnsi="Calibri" w:cs="Calibri"/>
            <w:lang w:val="en-US"/>
          </w:rPr>
          <w:t>loaded new footage in</w:t>
        </w:r>
      </w:ins>
      <w:ins w:id="270" w:author="Aggrey Atuhaire" w:date="2023-10-09T11:38:00Z">
        <w:r w:rsidR="00223BFF">
          <w:rPr>
            <w:rFonts w:ascii="Calibri" w:eastAsia="Calibri" w:hAnsi="Calibri" w:cs="Calibri"/>
          </w:rPr>
          <w:t xml:space="preserve"> </w:t>
        </w:r>
      </w:ins>
      <w:ins w:id="271" w:author="Aggrey Atuhaire" w:date="2023-10-09T11:46:00Z">
        <w:r>
          <w:rPr>
            <w:rFonts w:ascii="Calibri" w:eastAsia="Calibri" w:hAnsi="Calibri" w:cs="Calibri"/>
            <w:lang w:val="en-US"/>
          </w:rPr>
          <w:t>t</w:t>
        </w:r>
      </w:ins>
      <w:ins w:id="272" w:author="Aggrey Atuhaire" w:date="2023-10-09T11:45:00Z">
        <w:r>
          <w:rPr>
            <w:rFonts w:ascii="Calibri" w:eastAsia="Calibri" w:hAnsi="Calibri" w:cs="Calibri"/>
          </w:rPr>
          <w:t>he image</w:t>
        </w:r>
        <w:r>
          <w:rPr>
            <w:rFonts w:ascii="Calibri" w:eastAsia="Calibri" w:hAnsi="Calibri" w:cs="Calibri"/>
            <w:lang w:val="en-US"/>
          </w:rPr>
          <w:t xml:space="preserve"> </w:t>
        </w:r>
        <w:r>
          <w:rPr>
            <w:rFonts w:ascii="Calibri" w:eastAsia="Calibri" w:hAnsi="Calibri" w:cs="Calibri"/>
          </w:rPr>
          <w:t>slider</w:t>
        </w:r>
      </w:ins>
      <w:ins w:id="273" w:author="Aggrey Atuhaire" w:date="2023-10-09T11:59:00Z">
        <w:r w:rsidR="008429A0">
          <w:rPr>
            <w:rFonts w:ascii="Calibri" w:eastAsia="Calibri" w:hAnsi="Calibri" w:cs="Calibri"/>
            <w:lang w:val="en-US"/>
          </w:rPr>
          <w:t xml:space="preserve">, with photos </w:t>
        </w:r>
      </w:ins>
      <w:ins w:id="274" w:author="Aggrey Atuhaire" w:date="2023-10-09T11:38:00Z">
        <w:r w:rsidR="00223BFF">
          <w:rPr>
            <w:rFonts w:ascii="Calibri" w:eastAsia="Calibri" w:hAnsi="Calibri" w:cs="Calibri"/>
          </w:rPr>
          <w:t>taken from the</w:t>
        </w:r>
        <w:r w:rsidR="00223BFF">
          <w:rPr>
            <w:rFonts w:ascii="Calibri" w:eastAsia="Calibri" w:hAnsi="Calibri" w:cs="Calibri"/>
            <w:lang w:val="en-US"/>
          </w:rPr>
          <w:t xml:space="preserve"> field during</w:t>
        </w:r>
      </w:ins>
      <w:ins w:id="275" w:author="Aggrey Atuhaire" w:date="2023-10-09T11:40:00Z">
        <w:r w:rsidR="003E22D0">
          <w:rPr>
            <w:rFonts w:ascii="Calibri" w:eastAsia="Calibri" w:hAnsi="Calibri" w:cs="Calibri"/>
            <w:lang w:val="en-US"/>
          </w:rPr>
          <w:t xml:space="preserve"> demonstration of </w:t>
        </w:r>
        <w:r w:rsidR="00D70091">
          <w:rPr>
            <w:rFonts w:ascii="Calibri" w:eastAsia="Calibri" w:hAnsi="Calibri" w:cs="Calibri"/>
            <w:lang w:val="en-US"/>
          </w:rPr>
          <w:t xml:space="preserve">different traps for pests. </w:t>
        </w:r>
      </w:ins>
    </w:p>
    <w:p w14:paraId="0BAC4483" w14:textId="7061ADED" w:rsidR="00B26ABB" w:rsidDel="00C84CD2" w:rsidRDefault="00A8370C">
      <w:pPr>
        <w:suppressAutoHyphens/>
        <w:spacing w:after="120"/>
        <w:ind w:left="363"/>
        <w:jc w:val="both"/>
        <w:rPr>
          <w:del w:id="276" w:author="Aggrey Atuhaire" w:date="2023-10-09T11:34:00Z"/>
          <w:rFonts w:ascii="Calibri" w:eastAsia="Calibri" w:hAnsi="Calibri" w:cs="Calibri"/>
          <w:b/>
          <w:color w:val="2E74B5"/>
        </w:rPr>
        <w:pPrChange w:id="277" w:author="Aggrey Atuhaire" w:date="2023-10-09T12:07:00Z">
          <w:pPr>
            <w:suppressAutoHyphens/>
            <w:jc w:val="both"/>
          </w:pPr>
        </w:pPrChange>
      </w:pPr>
      <w:del w:id="278" w:author="Aggrey Atuhaire" w:date="2023-10-09T11:34:00Z">
        <w:r w:rsidDel="00C84CD2">
          <w:rPr>
            <w:rFonts w:ascii="Calibri" w:eastAsia="Calibri" w:hAnsi="Calibri" w:cs="Calibri"/>
            <w:b/>
            <w:color w:val="2E74B5"/>
          </w:rPr>
          <w:delText>Concrete Deliverables/ Key Takeaways:</w:delText>
        </w:r>
      </w:del>
    </w:p>
    <w:p w14:paraId="6ACD1BF2" w14:textId="1725597D" w:rsidR="00B26ABB" w:rsidDel="00C84CD2" w:rsidRDefault="00A8370C">
      <w:pPr>
        <w:numPr>
          <w:ilvl w:val="0"/>
          <w:numId w:val="3"/>
        </w:numPr>
        <w:suppressAutoHyphens/>
        <w:spacing w:after="120"/>
        <w:ind w:left="363" w:hanging="360"/>
        <w:jc w:val="both"/>
        <w:rPr>
          <w:del w:id="279" w:author="Aggrey Atuhaire" w:date="2023-10-09T11:34:00Z"/>
          <w:rFonts w:ascii="Calibri" w:eastAsia="Calibri" w:hAnsi="Calibri" w:cs="Calibri"/>
        </w:rPr>
        <w:pPrChange w:id="280" w:author="Aggrey Atuhaire" w:date="2023-10-09T12:07:00Z">
          <w:pPr>
            <w:numPr>
              <w:numId w:val="3"/>
            </w:numPr>
            <w:suppressAutoHyphens/>
            <w:spacing w:line="276" w:lineRule="auto"/>
            <w:ind w:left="720" w:hanging="360"/>
            <w:jc w:val="both"/>
          </w:pPr>
        </w:pPrChange>
      </w:pPr>
      <w:del w:id="281" w:author="Aggrey Atuhaire" w:date="2023-10-09T11:28:00Z">
        <w:r w:rsidDel="00C6594D">
          <w:rPr>
            <w:rFonts w:ascii="Calibri" w:eastAsia="Calibri" w:hAnsi="Calibri" w:cs="Calibri"/>
          </w:rPr>
          <w:delText xml:space="preserve">XXX-  </w:delText>
        </w:r>
      </w:del>
      <w:del w:id="282" w:author="Aggrey Atuhaire" w:date="2023-10-09T11:34:00Z">
        <w:r w:rsidDel="00C84CD2">
          <w:rPr>
            <w:rFonts w:ascii="Calibri" w:eastAsia="Calibri" w:hAnsi="Calibri" w:cs="Calibri"/>
          </w:rPr>
          <w:delText>The twitter feed that used to be in the fore front of the website had to be removed due to the fact that twitter/x as a company had removed the feature that allows website owners or any other web services to access the feed from their website which was a solid enough reason to remove it.</w:delText>
        </w:r>
      </w:del>
    </w:p>
    <w:p w14:paraId="4629E658" w14:textId="0B19C521" w:rsidR="002C6E3E" w:rsidRPr="002C6E3E" w:rsidRDefault="00A8370C">
      <w:pPr>
        <w:suppressAutoHyphens/>
        <w:spacing w:after="120"/>
        <w:ind w:left="363"/>
        <w:jc w:val="both"/>
        <w:rPr>
          <w:rFonts w:ascii="Calibri" w:eastAsia="Calibri" w:hAnsi="Calibri" w:cs="Calibri"/>
          <w:lang w:val="en-US"/>
          <w:rPrChange w:id="283" w:author="Aggrey Atuhaire" w:date="2023-10-09T11:59:00Z">
            <w:rPr>
              <w:rFonts w:ascii="Calibri" w:eastAsia="Calibri" w:hAnsi="Calibri" w:cs="Calibri"/>
            </w:rPr>
          </w:rPrChange>
        </w:rPr>
        <w:pPrChange w:id="284" w:author="Aggrey Atuhaire" w:date="2023-10-09T12:07:00Z">
          <w:pPr>
            <w:numPr>
              <w:numId w:val="3"/>
            </w:numPr>
            <w:suppressAutoHyphens/>
            <w:spacing w:line="276" w:lineRule="auto"/>
            <w:ind w:left="720" w:hanging="360"/>
            <w:jc w:val="both"/>
          </w:pPr>
        </w:pPrChange>
      </w:pPr>
      <w:del w:id="285" w:author="Aggrey Atuhaire" w:date="2023-10-09T11:59:00Z">
        <w:r w:rsidDel="002C6E3E">
          <w:rPr>
            <w:rFonts w:ascii="Calibri" w:eastAsia="Calibri" w:hAnsi="Calibri" w:cs="Calibri"/>
          </w:rPr>
          <w:delText>XXX-</w:delText>
        </w:r>
      </w:del>
      <w:del w:id="286" w:author="Aggrey Atuhaire" w:date="2023-10-09T11:36:00Z">
        <w:r w:rsidDel="00F15C4D">
          <w:rPr>
            <w:rFonts w:ascii="Calibri" w:eastAsia="Calibri" w:hAnsi="Calibri" w:cs="Calibri"/>
          </w:rPr>
          <w:delText>The images on the slider were updated with an upload of about 4 new images that were taken from a farm</w:delText>
        </w:r>
      </w:del>
      <w:ins w:id="287" w:author="Aggrey Atuhaire" w:date="2023-10-09T11:59:00Z">
        <w:r w:rsidR="002C6E3E">
          <w:rPr>
            <w:rFonts w:ascii="Calibri" w:eastAsia="Calibri" w:hAnsi="Calibri" w:cs="Calibri"/>
            <w:lang w:val="en-US"/>
          </w:rPr>
          <w:t xml:space="preserve">2.4 </w:t>
        </w:r>
      </w:ins>
      <w:ins w:id="288" w:author="Aggrey Atuhaire" w:date="2023-10-09T12:00:00Z">
        <w:r w:rsidR="00FD4824">
          <w:rPr>
            <w:rFonts w:ascii="Calibri" w:eastAsia="Calibri" w:hAnsi="Calibri" w:cs="Calibri"/>
            <w:lang w:val="en-US"/>
          </w:rPr>
          <w:t xml:space="preserve">Improved the </w:t>
        </w:r>
      </w:ins>
      <w:ins w:id="289" w:author="Aggrey Atuhaire" w:date="2023-10-09T12:01:00Z">
        <w:r w:rsidR="009A31EC">
          <w:rPr>
            <w:rFonts w:ascii="Calibri" w:eastAsia="Calibri" w:hAnsi="Calibri" w:cs="Calibri"/>
            <w:lang w:val="en-US"/>
          </w:rPr>
          <w:t>dashboard.</w:t>
        </w:r>
      </w:ins>
    </w:p>
    <w:p w14:paraId="368174AB" w14:textId="1B5C88F5" w:rsidR="00B26ABB" w:rsidRPr="0001367B" w:rsidRDefault="00A8370C">
      <w:pPr>
        <w:suppressAutoHyphens/>
        <w:spacing w:after="120"/>
        <w:ind w:left="720"/>
        <w:jc w:val="both"/>
        <w:rPr>
          <w:rFonts w:ascii="Calibri" w:eastAsia="Calibri" w:hAnsi="Calibri" w:cs="Calibri"/>
          <w:lang w:val="en-US"/>
          <w:rPrChange w:id="290" w:author="Aggrey Atuhaire" w:date="2023-10-09T12:05:00Z">
            <w:rPr>
              <w:rFonts w:ascii="Calibri" w:eastAsia="Calibri" w:hAnsi="Calibri" w:cs="Calibri"/>
            </w:rPr>
          </w:rPrChange>
        </w:rPr>
        <w:pPrChange w:id="291" w:author="Aggrey Atuhaire" w:date="2023-10-09T12:06:00Z">
          <w:pPr>
            <w:numPr>
              <w:numId w:val="3"/>
            </w:numPr>
            <w:suppressAutoHyphens/>
            <w:spacing w:line="276" w:lineRule="auto"/>
            <w:ind w:left="720" w:hanging="360"/>
            <w:jc w:val="both"/>
          </w:pPr>
        </w:pPrChange>
      </w:pPr>
      <w:del w:id="292" w:author="Aggrey Atuhaire" w:date="2023-10-09T12:03:00Z">
        <w:r w:rsidDel="001214CF">
          <w:rPr>
            <w:rFonts w:ascii="Calibri" w:eastAsia="Calibri" w:hAnsi="Calibri" w:cs="Calibri"/>
          </w:rPr>
          <w:delText xml:space="preserve">XXX- </w:delText>
        </w:r>
        <w:r w:rsidDel="00633628">
          <w:rPr>
            <w:rFonts w:ascii="Calibri" w:eastAsia="Calibri" w:hAnsi="Calibri" w:cs="Calibri"/>
          </w:rPr>
          <w:delText>Made changes to the managing dashboard that's used for updating events on the website to make the</w:delText>
        </w:r>
      </w:del>
      <w:ins w:id="293" w:author="Aggrey Atuhaire" w:date="2023-10-09T12:03:00Z">
        <w:r w:rsidR="00633628">
          <w:rPr>
            <w:rFonts w:ascii="Calibri" w:eastAsia="Calibri" w:hAnsi="Calibri" w:cs="Calibri"/>
            <w:lang w:val="en-US"/>
          </w:rPr>
          <w:t>Updated the</w:t>
        </w:r>
      </w:ins>
      <w:r>
        <w:rPr>
          <w:rFonts w:ascii="Calibri" w:eastAsia="Calibri" w:hAnsi="Calibri" w:cs="Calibri"/>
        </w:rPr>
        <w:t xml:space="preserve"> </w:t>
      </w:r>
      <w:ins w:id="294" w:author="Aggrey Atuhaire" w:date="2023-10-09T12:04:00Z">
        <w:r w:rsidR="000E154B">
          <w:rPr>
            <w:rFonts w:ascii="Calibri" w:eastAsia="Calibri" w:hAnsi="Calibri" w:cs="Calibri"/>
            <w:lang w:val="en-US"/>
          </w:rPr>
          <w:t xml:space="preserve">dash board </w:t>
        </w:r>
      </w:ins>
      <w:r>
        <w:rPr>
          <w:rFonts w:ascii="Calibri" w:eastAsia="Calibri" w:hAnsi="Calibri" w:cs="Calibri"/>
        </w:rPr>
        <w:t xml:space="preserve">login form </w:t>
      </w:r>
      <w:del w:id="295" w:author="Aggrey Atuhaire" w:date="2023-10-09T12:04:00Z">
        <w:r w:rsidDel="000E154B">
          <w:rPr>
            <w:rFonts w:ascii="Calibri" w:eastAsia="Calibri" w:hAnsi="Calibri" w:cs="Calibri"/>
          </w:rPr>
          <w:delText xml:space="preserve">much </w:delText>
        </w:r>
      </w:del>
      <w:ins w:id="296" w:author="Aggrey Atuhaire" w:date="2023-10-09T12:04:00Z">
        <w:r w:rsidR="000E154B">
          <w:rPr>
            <w:rFonts w:ascii="Calibri" w:eastAsia="Calibri" w:hAnsi="Calibri" w:cs="Calibri"/>
            <w:lang w:val="en-US"/>
          </w:rPr>
          <w:t>to improve</w:t>
        </w:r>
        <w:r w:rsidR="000E154B">
          <w:rPr>
            <w:rFonts w:ascii="Calibri" w:eastAsia="Calibri" w:hAnsi="Calibri" w:cs="Calibri"/>
          </w:rPr>
          <w:t xml:space="preserve"> </w:t>
        </w:r>
      </w:ins>
      <w:del w:id="297" w:author="Aggrey Atuhaire" w:date="2023-10-09T12:04:00Z">
        <w:r w:rsidDel="000E154B">
          <w:rPr>
            <w:rFonts w:ascii="Calibri" w:eastAsia="Calibri" w:hAnsi="Calibri" w:cs="Calibri"/>
          </w:rPr>
          <w:delText xml:space="preserve">more </w:delText>
        </w:r>
      </w:del>
      <w:r>
        <w:rPr>
          <w:rFonts w:ascii="Calibri" w:eastAsia="Calibri" w:hAnsi="Calibri" w:cs="Calibri"/>
        </w:rPr>
        <w:t>accessib</w:t>
      </w:r>
      <w:proofErr w:type="spellStart"/>
      <w:ins w:id="298" w:author="Aggrey Atuhaire" w:date="2023-10-09T12:04:00Z">
        <w:r w:rsidR="000E154B">
          <w:rPr>
            <w:rFonts w:ascii="Calibri" w:eastAsia="Calibri" w:hAnsi="Calibri" w:cs="Calibri"/>
            <w:lang w:val="en-US"/>
          </w:rPr>
          <w:t>i</w:t>
        </w:r>
      </w:ins>
      <w:proofErr w:type="spellEnd"/>
      <w:r>
        <w:rPr>
          <w:rFonts w:ascii="Calibri" w:eastAsia="Calibri" w:hAnsi="Calibri" w:cs="Calibri"/>
        </w:rPr>
        <w:t>l</w:t>
      </w:r>
      <w:del w:id="299" w:author="Aggrey Atuhaire" w:date="2023-10-09T12:04:00Z">
        <w:r w:rsidDel="000E154B">
          <w:rPr>
            <w:rFonts w:ascii="Calibri" w:eastAsia="Calibri" w:hAnsi="Calibri" w:cs="Calibri"/>
          </w:rPr>
          <w:delText>e</w:delText>
        </w:r>
      </w:del>
      <w:proofErr w:type="spellStart"/>
      <w:ins w:id="300" w:author="Aggrey Atuhaire" w:date="2023-10-09T12:04:00Z">
        <w:r w:rsidR="000E154B">
          <w:rPr>
            <w:rFonts w:ascii="Calibri" w:eastAsia="Calibri" w:hAnsi="Calibri" w:cs="Calibri"/>
            <w:lang w:val="en-US"/>
          </w:rPr>
          <w:t>ity</w:t>
        </w:r>
      </w:ins>
      <w:proofErr w:type="spellEnd"/>
      <w:r>
        <w:rPr>
          <w:rFonts w:ascii="Calibri" w:eastAsia="Calibri" w:hAnsi="Calibri" w:cs="Calibri"/>
        </w:rPr>
        <w:t xml:space="preserve"> </w:t>
      </w:r>
      <w:del w:id="301" w:author="Aggrey Atuhaire" w:date="2023-10-09T12:04:00Z">
        <w:r w:rsidDel="0001367B">
          <w:rPr>
            <w:rFonts w:ascii="Calibri" w:eastAsia="Calibri" w:hAnsi="Calibri" w:cs="Calibri"/>
          </w:rPr>
          <w:delText>to the person respo</w:delText>
        </w:r>
      </w:del>
      <w:ins w:id="302" w:author="Aggrey Atuhaire" w:date="2023-10-09T12:04:00Z">
        <w:r w:rsidR="0001367B">
          <w:rPr>
            <w:rFonts w:ascii="Calibri" w:eastAsia="Calibri" w:hAnsi="Calibri" w:cs="Calibri"/>
            <w:lang w:val="en-US"/>
          </w:rPr>
          <w:t xml:space="preserve">when </w:t>
        </w:r>
      </w:ins>
      <w:del w:id="303" w:author="Aggrey Atuhaire" w:date="2023-10-09T12:05:00Z">
        <w:r w:rsidDel="0001367B">
          <w:rPr>
            <w:rFonts w:ascii="Calibri" w:eastAsia="Calibri" w:hAnsi="Calibri" w:cs="Calibri"/>
          </w:rPr>
          <w:delText>nsible for changing the</w:delText>
        </w:r>
      </w:del>
      <w:ins w:id="304" w:author="Aggrey Atuhaire" w:date="2023-10-09T12:05:00Z">
        <w:r w:rsidR="0001367B">
          <w:rPr>
            <w:rFonts w:ascii="Calibri" w:eastAsia="Calibri" w:hAnsi="Calibri" w:cs="Calibri"/>
            <w:lang w:val="en-US"/>
          </w:rPr>
          <w:t xml:space="preserve">updating </w:t>
        </w:r>
        <w:proofErr w:type="gramStart"/>
        <w:r w:rsidR="0001367B">
          <w:rPr>
            <w:rFonts w:ascii="Calibri" w:eastAsia="Calibri" w:hAnsi="Calibri" w:cs="Calibri"/>
            <w:lang w:val="en-US"/>
          </w:rPr>
          <w:t xml:space="preserve">the </w:t>
        </w:r>
      </w:ins>
      <w:r>
        <w:rPr>
          <w:rFonts w:ascii="Calibri" w:eastAsia="Calibri" w:hAnsi="Calibri" w:cs="Calibri"/>
        </w:rPr>
        <w:t xml:space="preserve"> events</w:t>
      </w:r>
      <w:proofErr w:type="gramEnd"/>
      <w:ins w:id="305" w:author="Aggrey Atuhaire" w:date="2023-10-09T12:05:00Z">
        <w:r w:rsidR="0001367B">
          <w:rPr>
            <w:rFonts w:ascii="Calibri" w:eastAsia="Calibri" w:hAnsi="Calibri" w:cs="Calibri"/>
            <w:lang w:val="en-US"/>
          </w:rPr>
          <w:t xml:space="preserve">’ </w:t>
        </w:r>
        <w:r w:rsidR="001969DD">
          <w:rPr>
            <w:rFonts w:ascii="Calibri" w:eastAsia="Calibri" w:hAnsi="Calibri" w:cs="Calibri"/>
            <w:lang w:val="en-US"/>
          </w:rPr>
          <w:t>section on the website.</w:t>
        </w:r>
      </w:ins>
    </w:p>
    <w:p w14:paraId="1F65A408" w14:textId="77777777" w:rsidR="00B26ABB" w:rsidRDefault="00B26ABB">
      <w:pPr>
        <w:jc w:val="both"/>
        <w:rPr>
          <w:ins w:id="306" w:author="Aggrey Atuhaire" w:date="2023-10-09T12:14:00Z"/>
          <w:rFonts w:ascii="Calibri" w:eastAsia="Calibri" w:hAnsi="Calibri" w:cs="Calibri"/>
        </w:rPr>
      </w:pPr>
    </w:p>
    <w:p w14:paraId="2AC23051" w14:textId="77777777" w:rsidR="00BE3C94" w:rsidRDefault="00BE3C94">
      <w:pPr>
        <w:jc w:val="both"/>
        <w:rPr>
          <w:ins w:id="307" w:author="Aggrey Atuhaire" w:date="2023-10-09T12:14:00Z"/>
          <w:rFonts w:ascii="Calibri" w:eastAsia="Calibri" w:hAnsi="Calibri" w:cs="Calibri"/>
        </w:rPr>
      </w:pPr>
    </w:p>
    <w:p w14:paraId="1C61070B" w14:textId="4B125FAD" w:rsidR="00BE3C94" w:rsidRDefault="007966D0" w:rsidP="00BE3C94">
      <w:pPr>
        <w:spacing w:after="60"/>
        <w:ind w:right="526"/>
        <w:rPr>
          <w:moveTo w:id="308" w:author="Aggrey Atuhaire" w:date="2023-10-09T12:15:00Z"/>
          <w:rFonts w:ascii="Calibri" w:eastAsia="Calibri" w:hAnsi="Calibri" w:cs="Calibri"/>
          <w:sz w:val="18"/>
        </w:rPr>
      </w:pPr>
      <w:ins w:id="309" w:author="Aggrey Atuhaire" w:date="2023-10-09T12:16:00Z">
        <w:r>
          <w:rPr>
            <w:rFonts w:ascii="Calibri" w:eastAsia="Calibri" w:hAnsi="Calibri" w:cs="Calibri"/>
            <w:b/>
            <w:color w:val="2E74B5"/>
            <w:lang w:val="en-US"/>
          </w:rPr>
          <w:t xml:space="preserve">3.0 </w:t>
        </w:r>
      </w:ins>
      <w:moveToRangeStart w:id="310" w:author="Aggrey Atuhaire" w:date="2023-10-09T12:15:00Z" w:name="move147746135"/>
      <w:moveTo w:id="311" w:author="Aggrey Atuhaire" w:date="2023-10-09T12:15:00Z">
        <w:del w:id="312" w:author="Aggrey Atuhaire" w:date="2023-10-09T12:16:00Z">
          <w:r w:rsidR="00BE3C94" w:rsidDel="007966D0">
            <w:rPr>
              <w:rFonts w:ascii="Calibri" w:eastAsia="Calibri" w:hAnsi="Calibri" w:cs="Calibri"/>
              <w:b/>
              <w:color w:val="2E74B5"/>
            </w:rPr>
            <w:delText xml:space="preserve">/ </w:delText>
          </w:r>
        </w:del>
        <w:r w:rsidR="00BE3C94">
          <w:rPr>
            <w:rFonts w:ascii="Calibri" w:eastAsia="Calibri" w:hAnsi="Calibri" w:cs="Calibri"/>
            <w:b/>
            <w:color w:val="2E74B5"/>
          </w:rPr>
          <w:t>Recommendations</w:t>
        </w:r>
      </w:moveTo>
      <w:ins w:id="313" w:author="Aggrey Atuhaire" w:date="2023-10-09T12:16:00Z">
        <w:r>
          <w:rPr>
            <w:rFonts w:ascii="Calibri" w:eastAsia="Calibri" w:hAnsi="Calibri" w:cs="Calibri"/>
            <w:b/>
            <w:color w:val="2E74B5"/>
            <w:lang w:val="en-US"/>
          </w:rPr>
          <w:t xml:space="preserve"> to FoSCU management</w:t>
        </w:r>
      </w:ins>
      <w:moveTo w:id="314" w:author="Aggrey Atuhaire" w:date="2023-10-09T12:15:00Z">
        <w:r w:rsidR="00BE3C94">
          <w:rPr>
            <w:rFonts w:ascii="Calibri" w:eastAsia="Calibri" w:hAnsi="Calibri" w:cs="Calibri"/>
            <w:b/>
            <w:color w:val="2E74B5"/>
          </w:rPr>
          <w:t>:</w:t>
        </w:r>
      </w:moveTo>
    </w:p>
    <w:p w14:paraId="5157EF09" w14:textId="7751359D" w:rsidR="00BE3C94" w:rsidRDefault="00C07F06" w:rsidP="00B036E1">
      <w:pPr>
        <w:ind w:left="363"/>
        <w:jc w:val="both"/>
        <w:rPr>
          <w:ins w:id="315" w:author="Aggrey Atuhaire" w:date="2023-10-09T12:21:00Z"/>
          <w:rFonts w:ascii="Calibri" w:eastAsia="Calibri" w:hAnsi="Calibri" w:cs="Calibri"/>
        </w:rPr>
      </w:pPr>
      <w:ins w:id="316" w:author="Aggrey Atuhaire" w:date="2023-10-09T12:17:00Z">
        <w:r>
          <w:rPr>
            <w:rFonts w:ascii="Calibri" w:eastAsia="Calibri" w:hAnsi="Calibri" w:cs="Calibri"/>
            <w:lang w:val="en-US"/>
          </w:rPr>
          <w:t xml:space="preserve">3.1 </w:t>
        </w:r>
      </w:ins>
      <w:ins w:id="317" w:author="Aggrey Atuhaire" w:date="2023-10-09T12:19:00Z">
        <w:r w:rsidR="00F602CF">
          <w:rPr>
            <w:rFonts w:ascii="Calibri" w:eastAsia="Calibri" w:hAnsi="Calibri" w:cs="Calibri"/>
            <w:lang w:val="en-US"/>
          </w:rPr>
          <w:t xml:space="preserve">I </w:t>
        </w:r>
        <w:r w:rsidR="00DF3BAF">
          <w:rPr>
            <w:rFonts w:ascii="Calibri" w:eastAsia="Calibri" w:hAnsi="Calibri" w:cs="Calibri"/>
            <w:lang w:val="en-US"/>
          </w:rPr>
          <w:t>r</w:t>
        </w:r>
      </w:ins>
      <w:ins w:id="318" w:author="Aggrey Atuhaire" w:date="2023-10-09T12:20:00Z">
        <w:r w:rsidR="00DF3BAF">
          <w:rPr>
            <w:rFonts w:ascii="Calibri" w:eastAsia="Calibri" w:hAnsi="Calibri" w:cs="Calibri"/>
            <w:lang w:val="en-US"/>
          </w:rPr>
          <w:t>ecommend increased efforts to advertise the website</w:t>
        </w:r>
        <w:r w:rsidR="00D44FAA">
          <w:rPr>
            <w:rFonts w:ascii="Calibri" w:eastAsia="Calibri" w:hAnsi="Calibri" w:cs="Calibri"/>
            <w:lang w:val="en-US"/>
          </w:rPr>
          <w:t xml:space="preserve">, </w:t>
        </w:r>
        <w:proofErr w:type="gramStart"/>
        <w:r w:rsidR="00D44FAA">
          <w:rPr>
            <w:rFonts w:ascii="Calibri" w:eastAsia="Calibri" w:hAnsi="Calibri" w:cs="Calibri"/>
            <w:lang w:val="en-US"/>
          </w:rPr>
          <w:t>so as to</w:t>
        </w:r>
      </w:ins>
      <w:proofErr w:type="gramEnd"/>
      <w:ins w:id="319" w:author="Aggrey Atuhaire" w:date="2023-10-09T12:21:00Z">
        <w:r w:rsidR="00D44FAA">
          <w:rPr>
            <w:rFonts w:ascii="Calibri" w:eastAsia="Calibri" w:hAnsi="Calibri" w:cs="Calibri"/>
            <w:lang w:val="en-US"/>
          </w:rPr>
          <w:t xml:space="preserve"> improve visitations/users of </w:t>
        </w:r>
        <w:r w:rsidR="004E14DE">
          <w:rPr>
            <w:rFonts w:ascii="Calibri" w:eastAsia="Calibri" w:hAnsi="Calibri" w:cs="Calibri"/>
            <w:lang w:val="en-US"/>
          </w:rPr>
          <w:t>content uploaded on the website.</w:t>
        </w:r>
      </w:ins>
      <w:ins w:id="320" w:author="Aggrey Atuhaire" w:date="2023-10-09T12:20:00Z">
        <w:r w:rsidR="00DF3BAF">
          <w:rPr>
            <w:rFonts w:ascii="Calibri" w:eastAsia="Calibri" w:hAnsi="Calibri" w:cs="Calibri"/>
            <w:lang w:val="en-US"/>
          </w:rPr>
          <w:t xml:space="preserve"> </w:t>
        </w:r>
      </w:ins>
    </w:p>
    <w:p w14:paraId="5F4CA2D8" w14:textId="18EA6378" w:rsidR="004E14DE" w:rsidRPr="003744F2" w:rsidRDefault="004E14DE">
      <w:pPr>
        <w:ind w:left="363"/>
        <w:jc w:val="both"/>
        <w:rPr>
          <w:moveTo w:id="321" w:author="Aggrey Atuhaire" w:date="2023-10-09T12:15:00Z"/>
          <w:rFonts w:ascii="Calibri" w:eastAsia="Calibri" w:hAnsi="Calibri" w:cs="Calibri"/>
          <w:lang w:val="en-US"/>
          <w:rPrChange w:id="322" w:author="Aggrey Atuhaire" w:date="2023-10-09T12:24:00Z">
            <w:rPr>
              <w:moveTo w:id="323" w:author="Aggrey Atuhaire" w:date="2023-10-09T12:15:00Z"/>
              <w:rFonts w:ascii="Calibri" w:eastAsia="Calibri" w:hAnsi="Calibri" w:cs="Calibri"/>
            </w:rPr>
          </w:rPrChange>
        </w:rPr>
        <w:pPrChange w:id="324" w:author="Aggrey Atuhaire" w:date="2023-10-09T12:19:00Z">
          <w:pPr>
            <w:jc w:val="both"/>
          </w:pPr>
        </w:pPrChange>
      </w:pPr>
      <w:ins w:id="325" w:author="Aggrey Atuhaire" w:date="2023-10-09T12:21:00Z">
        <w:r>
          <w:rPr>
            <w:rFonts w:ascii="Calibri" w:eastAsia="Calibri" w:hAnsi="Calibri" w:cs="Calibri"/>
            <w:lang w:val="en-US"/>
          </w:rPr>
          <w:lastRenderedPageBreak/>
          <w:t xml:space="preserve">3.2 </w:t>
        </w:r>
      </w:ins>
      <w:ins w:id="326" w:author="Aggrey Atuhaire" w:date="2023-10-09T12:22:00Z">
        <w:r w:rsidR="00652A14">
          <w:rPr>
            <w:rFonts w:ascii="Calibri" w:eastAsia="Calibri" w:hAnsi="Calibri" w:cs="Calibri"/>
            <w:lang w:val="en-US"/>
          </w:rPr>
          <w:t xml:space="preserve">I advise </w:t>
        </w:r>
      </w:ins>
      <w:ins w:id="327" w:author="Aggrey Atuhaire" w:date="2023-10-09T12:23:00Z">
        <w:r w:rsidR="00D43BEB">
          <w:rPr>
            <w:rFonts w:ascii="Calibri" w:eastAsia="Calibri" w:hAnsi="Calibri" w:cs="Calibri"/>
            <w:lang w:val="en-US"/>
          </w:rPr>
          <w:t>management</w:t>
        </w:r>
        <w:r w:rsidR="009D344C">
          <w:rPr>
            <w:rFonts w:ascii="Calibri" w:eastAsia="Calibri" w:hAnsi="Calibri" w:cs="Calibri"/>
            <w:lang w:val="en-US"/>
          </w:rPr>
          <w:t xml:space="preserve"> to put in place measures </w:t>
        </w:r>
      </w:ins>
      <w:ins w:id="328" w:author="Aggrey Atuhaire" w:date="2023-10-09T12:24:00Z">
        <w:r w:rsidR="003744F2">
          <w:rPr>
            <w:rFonts w:ascii="Calibri" w:eastAsia="Calibri" w:hAnsi="Calibri" w:cs="Calibri"/>
            <w:lang w:val="en-US"/>
          </w:rPr>
          <w:t xml:space="preserve">for capturing high quality </w:t>
        </w:r>
        <w:proofErr w:type="gramStart"/>
        <w:r w:rsidR="003744F2">
          <w:rPr>
            <w:rFonts w:ascii="Calibri" w:eastAsia="Calibri" w:hAnsi="Calibri" w:cs="Calibri"/>
            <w:lang w:val="en-US"/>
          </w:rPr>
          <w:t>photos  (</w:t>
        </w:r>
        <w:proofErr w:type="gramEnd"/>
        <w:r w:rsidR="003744F2">
          <w:rPr>
            <w:rFonts w:ascii="Calibri" w:eastAsia="Calibri" w:hAnsi="Calibri" w:cs="Calibri"/>
          </w:rPr>
          <w:t>1920x1080</w:t>
        </w:r>
        <w:r w:rsidR="003744F2">
          <w:rPr>
            <w:rFonts w:ascii="Calibri" w:eastAsia="Calibri" w:hAnsi="Calibri" w:cs="Calibri"/>
            <w:lang w:val="en-US"/>
          </w:rPr>
          <w:t>) during all FoSCU activi</w:t>
        </w:r>
        <w:r w:rsidR="00D46218">
          <w:rPr>
            <w:rFonts w:ascii="Calibri" w:eastAsia="Calibri" w:hAnsi="Calibri" w:cs="Calibri"/>
            <w:lang w:val="en-US"/>
          </w:rPr>
          <w:t>t</w:t>
        </w:r>
      </w:ins>
      <w:ins w:id="329" w:author="Aggrey Atuhaire" w:date="2023-10-09T12:25:00Z">
        <w:r w:rsidR="00D46218">
          <w:rPr>
            <w:rFonts w:ascii="Calibri" w:eastAsia="Calibri" w:hAnsi="Calibri" w:cs="Calibri"/>
            <w:lang w:val="en-US"/>
          </w:rPr>
          <w:t>ies, to ease the task of</w:t>
        </w:r>
      </w:ins>
      <w:ins w:id="330" w:author="Aggrey Atuhaire" w:date="2023-10-09T12:26:00Z">
        <w:r w:rsidR="00D46218">
          <w:rPr>
            <w:rFonts w:ascii="Calibri" w:eastAsia="Calibri" w:hAnsi="Calibri" w:cs="Calibri"/>
            <w:lang w:val="en-US"/>
          </w:rPr>
          <w:t xml:space="preserve"> </w:t>
        </w:r>
      </w:ins>
      <w:ins w:id="331" w:author="Aggrey Atuhaire" w:date="2023-10-09T12:25:00Z">
        <w:r w:rsidR="00D46218">
          <w:rPr>
            <w:rFonts w:ascii="Calibri" w:eastAsia="Calibri" w:hAnsi="Calibri" w:cs="Calibri"/>
            <w:lang w:val="en-US"/>
          </w:rPr>
          <w:t>selecting im</w:t>
        </w:r>
      </w:ins>
      <w:ins w:id="332" w:author="Aggrey Atuhaire" w:date="2023-10-09T12:26:00Z">
        <w:r w:rsidR="002421D2">
          <w:rPr>
            <w:rFonts w:ascii="Calibri" w:eastAsia="Calibri" w:hAnsi="Calibri" w:cs="Calibri"/>
            <w:lang w:val="en-US"/>
          </w:rPr>
          <w:t>ages for the website.</w:t>
        </w:r>
      </w:ins>
    </w:p>
    <w:p w14:paraId="357A1565" w14:textId="04CCBFB8" w:rsidR="00BE3C94" w:rsidRDefault="00BE3C94">
      <w:pPr>
        <w:suppressAutoHyphens/>
        <w:spacing w:line="276" w:lineRule="auto"/>
        <w:ind w:left="720"/>
        <w:jc w:val="both"/>
        <w:rPr>
          <w:moveTo w:id="333" w:author="Aggrey Atuhaire" w:date="2023-10-09T12:15:00Z"/>
          <w:rFonts w:ascii="Calibri" w:eastAsia="Calibri" w:hAnsi="Calibri" w:cs="Calibri"/>
        </w:rPr>
        <w:pPrChange w:id="334" w:author="Aggrey Atuhaire" w:date="2023-10-09T12:18:00Z">
          <w:pPr>
            <w:numPr>
              <w:numId w:val="4"/>
            </w:numPr>
            <w:suppressAutoHyphens/>
            <w:spacing w:line="276" w:lineRule="auto"/>
            <w:ind w:left="720" w:hanging="360"/>
            <w:jc w:val="both"/>
          </w:pPr>
        </w:pPrChange>
      </w:pPr>
      <w:moveTo w:id="335" w:author="Aggrey Atuhaire" w:date="2023-10-09T12:15:00Z">
        <w:del w:id="336" w:author="Aggrey Atuhaire" w:date="2023-10-09T12:18:00Z">
          <w:r w:rsidDel="00C07F06">
            <w:rPr>
              <w:rFonts w:ascii="Calibri" w:eastAsia="Calibri" w:hAnsi="Calibri" w:cs="Calibri"/>
            </w:rPr>
            <w:delText xml:space="preserve">XXX- </w:delText>
          </w:r>
        </w:del>
        <w:del w:id="337" w:author="Aggrey Atuhaire" w:date="2023-10-09T12:17:00Z">
          <w:r w:rsidDel="00C07F06">
            <w:rPr>
              <w:rFonts w:ascii="Calibri" w:eastAsia="Calibri" w:hAnsi="Calibri" w:cs="Calibri"/>
            </w:rPr>
            <w:delText>The website traffic has been quite low which means few people get to access the information that's available to them which calls for abit of advertising or deriving new measures of letting people know about FoSCU websites and the coalition itself as seen by the chart in [Annex 2]</w:delText>
          </w:r>
        </w:del>
      </w:moveTo>
    </w:p>
    <w:p w14:paraId="27939777" w14:textId="126CCB73" w:rsidR="00BE3C94" w:rsidDel="002421D2" w:rsidRDefault="00BE3C94" w:rsidP="00BE3C94">
      <w:pPr>
        <w:numPr>
          <w:ilvl w:val="0"/>
          <w:numId w:val="4"/>
        </w:numPr>
        <w:suppressAutoHyphens/>
        <w:spacing w:line="276" w:lineRule="auto"/>
        <w:ind w:left="720" w:hanging="360"/>
        <w:jc w:val="both"/>
        <w:rPr>
          <w:del w:id="338" w:author="Aggrey Atuhaire" w:date="2023-10-09T12:26:00Z"/>
          <w:moveTo w:id="339" w:author="Aggrey Atuhaire" w:date="2023-10-09T12:15:00Z"/>
          <w:rFonts w:ascii="Calibri" w:eastAsia="Calibri" w:hAnsi="Calibri" w:cs="Calibri"/>
        </w:rPr>
      </w:pPr>
      <w:moveTo w:id="340" w:author="Aggrey Atuhaire" w:date="2023-10-09T12:15:00Z">
        <w:del w:id="341" w:author="Aggrey Atuhaire" w:date="2023-10-09T12:26:00Z">
          <w:r w:rsidDel="002421D2">
            <w:rPr>
              <w:rFonts w:ascii="Calibri" w:eastAsia="Calibri" w:hAnsi="Calibri" w:cs="Calibri"/>
            </w:rPr>
            <w:delText xml:space="preserve">XXX-There is a challenge of resizing images which sometimes causes loss of picture quality on the website, so I'd advice that all images taken and delivered for purposes of the website should be of </w:delText>
          </w:r>
        </w:del>
        <w:del w:id="342" w:author="Aggrey Atuhaire" w:date="2023-10-09T12:24:00Z">
          <w:r w:rsidDel="003744F2">
            <w:rPr>
              <w:rFonts w:ascii="Calibri" w:eastAsia="Calibri" w:hAnsi="Calibri" w:cs="Calibri"/>
            </w:rPr>
            <w:delText>1920x1080</w:delText>
          </w:r>
        </w:del>
        <w:del w:id="343" w:author="Aggrey Atuhaire" w:date="2023-10-09T12:26:00Z">
          <w:r w:rsidDel="002421D2">
            <w:rPr>
              <w:rFonts w:ascii="Calibri" w:eastAsia="Calibri" w:hAnsi="Calibri" w:cs="Calibri"/>
            </w:rPr>
            <w:delText xml:space="preserve"> which is full HD and would make the images well aligned when used for the wesite slider which is sampled in  [Annex 1]</w:delText>
          </w:r>
        </w:del>
      </w:moveTo>
    </w:p>
    <w:p w14:paraId="6426668D" w14:textId="64BBE470" w:rsidR="00BE3C94" w:rsidDel="0016471E" w:rsidRDefault="00BE3C94" w:rsidP="00BE3C94">
      <w:pPr>
        <w:numPr>
          <w:ilvl w:val="0"/>
          <w:numId w:val="4"/>
        </w:numPr>
        <w:suppressAutoHyphens/>
        <w:spacing w:line="276" w:lineRule="auto"/>
        <w:ind w:left="720" w:hanging="360"/>
        <w:jc w:val="both"/>
        <w:rPr>
          <w:del w:id="344" w:author="Aggrey Atuhaire" w:date="2023-10-09T12:30:00Z"/>
          <w:moveTo w:id="345" w:author="Aggrey Atuhaire" w:date="2023-10-09T12:15:00Z"/>
          <w:rFonts w:ascii="Calibri" w:eastAsia="Calibri" w:hAnsi="Calibri" w:cs="Calibri"/>
        </w:rPr>
      </w:pPr>
      <w:moveTo w:id="346" w:author="Aggrey Atuhaire" w:date="2023-10-09T12:15:00Z">
        <w:del w:id="347" w:author="Aggrey Atuhaire" w:date="2023-10-09T12:30:00Z">
          <w:r w:rsidDel="0016471E">
            <w:rPr>
              <w:rFonts w:ascii="Calibri" w:eastAsia="Calibri" w:hAnsi="Calibri" w:cs="Calibri"/>
            </w:rPr>
            <w:delText xml:space="preserve">XXX- Give that all the events that are seen on the website have reached their termination dates, new events should be outlined for updates on upcoming events and the ones that have been completed shall be moved to recent events. </w:delText>
          </w:r>
        </w:del>
      </w:moveTo>
    </w:p>
    <w:moveToRangeEnd w:id="310"/>
    <w:p w14:paraId="48DAA9FD" w14:textId="77777777" w:rsidR="00BE3C94" w:rsidRDefault="00BE3C94">
      <w:pPr>
        <w:jc w:val="both"/>
        <w:rPr>
          <w:ins w:id="348" w:author="Aggrey Atuhaire" w:date="2023-10-09T12:15:00Z"/>
          <w:rFonts w:ascii="Calibri" w:eastAsia="Calibri" w:hAnsi="Calibri" w:cs="Calibri"/>
        </w:rPr>
      </w:pPr>
    </w:p>
    <w:p w14:paraId="527E9CAF" w14:textId="77777777" w:rsidR="00BE3C94" w:rsidRDefault="00BE3C94">
      <w:pPr>
        <w:jc w:val="both"/>
        <w:rPr>
          <w:ins w:id="349" w:author="Aggrey Atuhaire" w:date="2023-10-09T12:15:00Z"/>
          <w:rFonts w:ascii="Calibri" w:eastAsia="Calibri" w:hAnsi="Calibri" w:cs="Calibri"/>
        </w:rPr>
      </w:pPr>
    </w:p>
    <w:p w14:paraId="6A13BAAD" w14:textId="77777777" w:rsidR="00BE3C94" w:rsidRDefault="00BE3C94">
      <w:pPr>
        <w:jc w:val="both"/>
        <w:rPr>
          <w:ins w:id="350" w:author="Aggrey Atuhaire" w:date="2023-10-09T12:15:00Z"/>
          <w:rFonts w:ascii="Calibri" w:eastAsia="Calibri" w:hAnsi="Calibri" w:cs="Calibri"/>
        </w:rPr>
      </w:pPr>
    </w:p>
    <w:p w14:paraId="1A9F40BC" w14:textId="77777777" w:rsidR="00BE3C94" w:rsidRDefault="00BE3C94">
      <w:pPr>
        <w:jc w:val="both"/>
        <w:rPr>
          <w:rFonts w:ascii="Calibri" w:eastAsia="Calibri" w:hAnsi="Calibri" w:cs="Calibri"/>
        </w:rPr>
      </w:pPr>
    </w:p>
    <w:p w14:paraId="3E2457EF" w14:textId="74643B8D" w:rsidR="00C60C13" w:rsidRDefault="00E14E2B" w:rsidP="000E43B2">
      <w:pPr>
        <w:spacing w:after="120"/>
        <w:rPr>
          <w:ins w:id="351" w:author="Aggrey Atuhaire" w:date="2023-10-09T12:10:00Z"/>
          <w:rFonts w:ascii="Calibri" w:eastAsia="Calibri" w:hAnsi="Calibri" w:cs="Calibri"/>
          <w:b/>
          <w:color w:val="2E74B5"/>
        </w:rPr>
      </w:pPr>
      <w:ins w:id="352" w:author="Aggrey Atuhaire" w:date="2023-10-09T12:30:00Z">
        <w:r>
          <w:rPr>
            <w:rFonts w:ascii="Calibri" w:eastAsia="Calibri" w:hAnsi="Calibri" w:cs="Calibri"/>
            <w:b/>
            <w:color w:val="2E74B5"/>
            <w:lang w:val="en-US"/>
          </w:rPr>
          <w:t>4</w:t>
        </w:r>
      </w:ins>
      <w:ins w:id="353" w:author="Aggrey Atuhaire" w:date="2023-10-09T12:09:00Z">
        <w:r w:rsidR="00EE305B">
          <w:rPr>
            <w:rFonts w:ascii="Calibri" w:eastAsia="Calibri" w:hAnsi="Calibri" w:cs="Calibri"/>
            <w:b/>
            <w:color w:val="2E74B5"/>
            <w:lang w:val="en-US"/>
          </w:rPr>
          <w:t xml:space="preserve">.0 </w:t>
        </w:r>
        <w:r w:rsidR="00C60C13">
          <w:rPr>
            <w:rFonts w:ascii="Calibri" w:eastAsia="Calibri" w:hAnsi="Calibri" w:cs="Calibri"/>
            <w:b/>
            <w:color w:val="2E74B5"/>
            <w:lang w:val="en-US"/>
          </w:rPr>
          <w:t xml:space="preserve">Immediate </w:t>
        </w:r>
      </w:ins>
      <w:r w:rsidR="00A8370C">
        <w:rPr>
          <w:rFonts w:ascii="Calibri" w:eastAsia="Calibri" w:hAnsi="Calibri" w:cs="Calibri"/>
          <w:b/>
          <w:color w:val="2E74B5"/>
        </w:rPr>
        <w:t xml:space="preserve">Follow-up </w:t>
      </w:r>
      <w:commentRangeStart w:id="354"/>
      <w:r w:rsidR="00A8370C">
        <w:rPr>
          <w:rFonts w:ascii="Calibri" w:eastAsia="Calibri" w:hAnsi="Calibri" w:cs="Calibri"/>
          <w:b/>
          <w:color w:val="2E74B5"/>
        </w:rPr>
        <w:t>Actions</w:t>
      </w:r>
      <w:commentRangeEnd w:id="354"/>
      <w:r w:rsidR="00E14147">
        <w:rPr>
          <w:rStyle w:val="CommentReference"/>
        </w:rPr>
        <w:commentReference w:id="354"/>
      </w:r>
    </w:p>
    <w:p w14:paraId="1E5CB1DE" w14:textId="32252DEF" w:rsidR="000E43B2" w:rsidRPr="00540C0F" w:rsidRDefault="00E14E2B">
      <w:pPr>
        <w:spacing w:after="120"/>
        <w:ind w:left="363"/>
        <w:rPr>
          <w:ins w:id="355" w:author="Aggrey Atuhaire" w:date="2023-10-09T12:10:00Z"/>
          <w:rFonts w:ascii="Calibri" w:eastAsia="Calibri" w:hAnsi="Calibri" w:cs="Calibri"/>
          <w:bCs/>
          <w:color w:val="2E74B5"/>
          <w:lang w:val="en-US"/>
          <w:rPrChange w:id="356" w:author="Aggrey Atuhaire" w:date="2023-10-09T12:11:00Z">
            <w:rPr>
              <w:ins w:id="357" w:author="Aggrey Atuhaire" w:date="2023-10-09T12:10:00Z"/>
              <w:rFonts w:ascii="Calibri" w:eastAsia="Calibri" w:hAnsi="Calibri" w:cs="Calibri"/>
              <w:b/>
              <w:color w:val="2E74B5"/>
              <w:lang w:val="en-US"/>
            </w:rPr>
          </w:rPrChange>
        </w:rPr>
        <w:pPrChange w:id="358" w:author="Aggrey Atuhaire" w:date="2023-10-09T12:11:00Z">
          <w:pPr>
            <w:spacing w:after="120"/>
          </w:pPr>
        </w:pPrChange>
      </w:pPr>
      <w:ins w:id="359" w:author="Aggrey Atuhaire" w:date="2023-10-09T12:30:00Z">
        <w:r>
          <w:rPr>
            <w:rFonts w:ascii="Calibri" w:eastAsia="Calibri" w:hAnsi="Calibri" w:cs="Calibri"/>
            <w:bCs/>
            <w:color w:val="2E74B5"/>
            <w:lang w:val="en-US"/>
          </w:rPr>
          <w:t>4</w:t>
        </w:r>
      </w:ins>
      <w:ins w:id="360" w:author="Aggrey Atuhaire" w:date="2023-10-09T12:10:00Z">
        <w:r w:rsidR="000E43B2" w:rsidRPr="00540C0F">
          <w:rPr>
            <w:rFonts w:ascii="Calibri" w:eastAsia="Calibri" w:hAnsi="Calibri" w:cs="Calibri"/>
            <w:bCs/>
            <w:color w:val="2E74B5"/>
            <w:lang w:val="en-US"/>
            <w:rPrChange w:id="361" w:author="Aggrey Atuhaire" w:date="2023-10-09T12:11:00Z">
              <w:rPr>
                <w:rFonts w:ascii="Calibri" w:eastAsia="Calibri" w:hAnsi="Calibri" w:cs="Calibri"/>
                <w:b/>
                <w:color w:val="2E74B5"/>
                <w:lang w:val="en-US"/>
              </w:rPr>
            </w:rPrChange>
          </w:rPr>
          <w:t>.1</w:t>
        </w:r>
      </w:ins>
      <w:ins w:id="362" w:author="Aggrey Atuhaire" w:date="2023-10-09T12:27:00Z">
        <w:r w:rsidR="000624E6">
          <w:rPr>
            <w:rFonts w:ascii="Calibri" w:eastAsia="Calibri" w:hAnsi="Calibri" w:cs="Calibri"/>
            <w:bCs/>
            <w:color w:val="2E74B5"/>
            <w:lang w:val="en-US"/>
          </w:rPr>
          <w:t xml:space="preserve"> Upda</w:t>
        </w:r>
        <w:r w:rsidR="008B12AE">
          <w:rPr>
            <w:rFonts w:ascii="Calibri" w:eastAsia="Calibri" w:hAnsi="Calibri" w:cs="Calibri"/>
            <w:bCs/>
            <w:color w:val="2E74B5"/>
            <w:lang w:val="en-US"/>
          </w:rPr>
          <w:t xml:space="preserve">ting </w:t>
        </w:r>
      </w:ins>
      <w:ins w:id="363" w:author="Aggrey Atuhaire" w:date="2023-10-09T12:29:00Z">
        <w:r w:rsidR="004174D5">
          <w:rPr>
            <w:rFonts w:ascii="Calibri" w:eastAsia="Calibri" w:hAnsi="Calibri" w:cs="Calibri"/>
            <w:bCs/>
            <w:color w:val="2E74B5"/>
            <w:lang w:val="en-US"/>
          </w:rPr>
          <w:t xml:space="preserve">event </w:t>
        </w:r>
        <w:r w:rsidR="006E41A5">
          <w:rPr>
            <w:rFonts w:ascii="Calibri" w:eastAsia="Calibri" w:hAnsi="Calibri" w:cs="Calibri"/>
            <w:bCs/>
            <w:color w:val="2E74B5"/>
            <w:lang w:val="en-US"/>
          </w:rPr>
          <w:t>log</w:t>
        </w:r>
        <w:r w:rsidR="0016471E">
          <w:rPr>
            <w:rFonts w:ascii="Calibri" w:eastAsia="Calibri" w:hAnsi="Calibri" w:cs="Calibri"/>
            <w:bCs/>
            <w:color w:val="2E74B5"/>
            <w:lang w:val="en-US"/>
          </w:rPr>
          <w:t xml:space="preserve"> (recent and </w:t>
        </w:r>
        <w:proofErr w:type="gramStart"/>
        <w:r w:rsidR="0016471E">
          <w:rPr>
            <w:rFonts w:ascii="Calibri" w:eastAsia="Calibri" w:hAnsi="Calibri" w:cs="Calibri"/>
            <w:bCs/>
            <w:color w:val="2E74B5"/>
            <w:lang w:val="en-US"/>
          </w:rPr>
          <w:t>u</w:t>
        </w:r>
      </w:ins>
      <w:ins w:id="364" w:author="Aggrey Atuhaire" w:date="2023-10-09T12:30:00Z">
        <w:r w:rsidR="0016471E">
          <w:rPr>
            <w:rFonts w:ascii="Calibri" w:eastAsia="Calibri" w:hAnsi="Calibri" w:cs="Calibri"/>
            <w:bCs/>
            <w:color w:val="2E74B5"/>
            <w:lang w:val="en-US"/>
          </w:rPr>
          <w:t>pcoming)</w:t>
        </w:r>
      </w:ins>
      <w:ins w:id="365" w:author="Aggrey Atuhaire" w:date="2023-10-09T12:10:00Z">
        <w:r w:rsidR="000E43B2" w:rsidRPr="00540C0F">
          <w:rPr>
            <w:rFonts w:ascii="Calibri" w:eastAsia="Calibri" w:hAnsi="Calibri" w:cs="Calibri"/>
            <w:bCs/>
            <w:color w:val="2E74B5"/>
            <w:lang w:val="en-US"/>
            <w:rPrChange w:id="366" w:author="Aggrey Atuhaire" w:date="2023-10-09T12:11:00Z">
              <w:rPr>
                <w:rFonts w:ascii="Calibri" w:eastAsia="Calibri" w:hAnsi="Calibri" w:cs="Calibri"/>
                <w:b/>
                <w:color w:val="2E74B5"/>
                <w:lang w:val="en-US"/>
              </w:rPr>
            </w:rPrChange>
          </w:rPr>
          <w:t>…</w:t>
        </w:r>
        <w:proofErr w:type="gramEnd"/>
        <w:r w:rsidR="000E43B2" w:rsidRPr="00540C0F">
          <w:rPr>
            <w:rFonts w:ascii="Calibri" w:eastAsia="Calibri" w:hAnsi="Calibri" w:cs="Calibri"/>
            <w:bCs/>
            <w:color w:val="2E74B5"/>
            <w:lang w:val="en-US"/>
            <w:rPrChange w:id="367" w:author="Aggrey Atuhaire" w:date="2023-10-09T12:11:00Z">
              <w:rPr>
                <w:rFonts w:ascii="Calibri" w:eastAsia="Calibri" w:hAnsi="Calibri" w:cs="Calibri"/>
                <w:b/>
                <w:color w:val="2E74B5"/>
                <w:lang w:val="en-US"/>
              </w:rPr>
            </w:rPrChange>
          </w:rPr>
          <w:t>………….</w:t>
        </w:r>
      </w:ins>
    </w:p>
    <w:p w14:paraId="5E59116A" w14:textId="05D052F7" w:rsidR="000E43B2" w:rsidRDefault="00E14E2B" w:rsidP="00540C0F">
      <w:pPr>
        <w:spacing w:after="120"/>
        <w:ind w:left="363"/>
        <w:rPr>
          <w:ins w:id="368" w:author="Aggrey Atuhaire" w:date="2023-10-09T12:30:00Z"/>
          <w:rFonts w:ascii="Calibri" w:eastAsia="Calibri" w:hAnsi="Calibri" w:cs="Calibri"/>
          <w:bCs/>
          <w:color w:val="2E74B5"/>
          <w:lang w:val="en-US"/>
        </w:rPr>
      </w:pPr>
      <w:ins w:id="369" w:author="Aggrey Atuhaire" w:date="2023-10-09T12:30:00Z">
        <w:r>
          <w:rPr>
            <w:rFonts w:ascii="Calibri" w:eastAsia="Calibri" w:hAnsi="Calibri" w:cs="Calibri"/>
            <w:bCs/>
            <w:color w:val="2E74B5"/>
            <w:lang w:val="en-US"/>
          </w:rPr>
          <w:t>4</w:t>
        </w:r>
      </w:ins>
      <w:ins w:id="370" w:author="Aggrey Atuhaire" w:date="2023-10-09T12:11:00Z">
        <w:r w:rsidR="000E43B2" w:rsidRPr="00540C0F">
          <w:rPr>
            <w:rFonts w:ascii="Calibri" w:eastAsia="Calibri" w:hAnsi="Calibri" w:cs="Calibri"/>
            <w:bCs/>
            <w:color w:val="2E74B5"/>
            <w:lang w:val="en-US"/>
            <w:rPrChange w:id="371" w:author="Aggrey Atuhaire" w:date="2023-10-09T12:11:00Z">
              <w:rPr>
                <w:rFonts w:ascii="Calibri" w:eastAsia="Calibri" w:hAnsi="Calibri" w:cs="Calibri"/>
                <w:b/>
                <w:color w:val="2E74B5"/>
                <w:lang w:val="en-US"/>
              </w:rPr>
            </w:rPrChange>
          </w:rPr>
          <w:t>.2……………….</w:t>
        </w:r>
      </w:ins>
    </w:p>
    <w:p w14:paraId="7BD8F6D1" w14:textId="76EB7C17" w:rsidR="0016471E" w:rsidRPr="00540C0F" w:rsidRDefault="00E14E2B">
      <w:pPr>
        <w:spacing w:after="120"/>
        <w:ind w:left="363"/>
        <w:rPr>
          <w:ins w:id="372" w:author="Aggrey Atuhaire" w:date="2023-10-09T12:09:00Z"/>
          <w:rFonts w:ascii="Calibri" w:eastAsia="Calibri" w:hAnsi="Calibri" w:cs="Calibri"/>
          <w:bCs/>
          <w:color w:val="2E74B5"/>
          <w:lang w:val="en-US"/>
          <w:rPrChange w:id="373" w:author="Aggrey Atuhaire" w:date="2023-10-09T12:11:00Z">
            <w:rPr>
              <w:ins w:id="374" w:author="Aggrey Atuhaire" w:date="2023-10-09T12:09:00Z"/>
              <w:rFonts w:ascii="Calibri" w:eastAsia="Calibri" w:hAnsi="Calibri" w:cs="Calibri"/>
              <w:b/>
              <w:color w:val="2E74B5"/>
            </w:rPr>
          </w:rPrChange>
        </w:rPr>
        <w:pPrChange w:id="375" w:author="Aggrey Atuhaire" w:date="2023-10-09T12:11:00Z">
          <w:pPr>
            <w:spacing w:after="60"/>
            <w:ind w:right="526"/>
          </w:pPr>
        </w:pPrChange>
      </w:pPr>
      <w:ins w:id="376" w:author="Aggrey Atuhaire" w:date="2023-10-09T12:30:00Z">
        <w:r>
          <w:rPr>
            <w:rFonts w:ascii="Calibri" w:eastAsia="Calibri" w:hAnsi="Calibri" w:cs="Calibri"/>
            <w:bCs/>
            <w:color w:val="2E74B5"/>
            <w:lang w:val="en-US"/>
          </w:rPr>
          <w:t>4.3 ….</w:t>
        </w:r>
      </w:ins>
    </w:p>
    <w:p w14:paraId="737F29F8" w14:textId="77777777" w:rsidR="00C60C13" w:rsidRDefault="00C60C13">
      <w:pPr>
        <w:spacing w:after="60"/>
        <w:ind w:right="526"/>
        <w:rPr>
          <w:ins w:id="377" w:author="Aggrey Atuhaire" w:date="2023-10-09T12:09:00Z"/>
          <w:rFonts w:ascii="Calibri" w:eastAsia="Calibri" w:hAnsi="Calibri" w:cs="Calibri"/>
          <w:b/>
          <w:color w:val="2E74B5"/>
        </w:rPr>
      </w:pPr>
    </w:p>
    <w:p w14:paraId="4FE61D97" w14:textId="77777777" w:rsidR="00C60C13" w:rsidRDefault="00C60C13">
      <w:pPr>
        <w:spacing w:after="60"/>
        <w:ind w:right="526"/>
        <w:rPr>
          <w:ins w:id="378" w:author="Aggrey Atuhaire" w:date="2023-10-09T12:09:00Z"/>
          <w:rFonts w:ascii="Calibri" w:eastAsia="Calibri" w:hAnsi="Calibri" w:cs="Calibri"/>
          <w:b/>
          <w:color w:val="2E74B5"/>
        </w:rPr>
      </w:pPr>
    </w:p>
    <w:p w14:paraId="5762F6DB" w14:textId="77777777" w:rsidR="00C60C13" w:rsidRDefault="00C60C13">
      <w:pPr>
        <w:spacing w:after="60"/>
        <w:ind w:right="526"/>
        <w:rPr>
          <w:ins w:id="379" w:author="Aggrey Atuhaire" w:date="2023-10-09T12:09:00Z"/>
          <w:rFonts w:ascii="Calibri" w:eastAsia="Calibri" w:hAnsi="Calibri" w:cs="Calibri"/>
          <w:b/>
          <w:color w:val="2E74B5"/>
        </w:rPr>
      </w:pPr>
    </w:p>
    <w:p w14:paraId="19528D91" w14:textId="332FEEB6" w:rsidR="00B26ABB" w:rsidDel="00BE3C94" w:rsidRDefault="00A8370C">
      <w:pPr>
        <w:spacing w:after="60"/>
        <w:ind w:right="526"/>
        <w:rPr>
          <w:moveFrom w:id="380" w:author="Aggrey Atuhaire" w:date="2023-10-09T12:15:00Z"/>
          <w:rFonts w:ascii="Calibri" w:eastAsia="Calibri" w:hAnsi="Calibri" w:cs="Calibri"/>
          <w:sz w:val="18"/>
        </w:rPr>
      </w:pPr>
      <w:r>
        <w:rPr>
          <w:rFonts w:ascii="Calibri" w:eastAsia="Calibri" w:hAnsi="Calibri" w:cs="Calibri"/>
          <w:b/>
          <w:color w:val="2E74B5"/>
        </w:rPr>
        <w:t xml:space="preserve"> </w:t>
      </w:r>
      <w:moveFromRangeStart w:id="381" w:author="Aggrey Atuhaire" w:date="2023-10-09T12:15:00Z" w:name="move147746135"/>
      <w:moveFrom w:id="382" w:author="Aggrey Atuhaire" w:date="2023-10-09T12:15:00Z">
        <w:r w:rsidDel="00BE3C94">
          <w:rPr>
            <w:rFonts w:ascii="Calibri" w:eastAsia="Calibri" w:hAnsi="Calibri" w:cs="Calibri"/>
            <w:b/>
            <w:color w:val="2E74B5"/>
          </w:rPr>
          <w:t>/ Recommendations:</w:t>
        </w:r>
      </w:moveFrom>
    </w:p>
    <w:p w14:paraId="0F0DB22B" w14:textId="50E58399" w:rsidR="00B26ABB" w:rsidDel="00BE3C94" w:rsidRDefault="00B26ABB">
      <w:pPr>
        <w:spacing w:after="60"/>
        <w:ind w:right="526"/>
        <w:rPr>
          <w:moveFrom w:id="383" w:author="Aggrey Atuhaire" w:date="2023-10-09T12:15:00Z"/>
          <w:rFonts w:ascii="Calibri" w:eastAsia="Calibri" w:hAnsi="Calibri" w:cs="Calibri"/>
        </w:rPr>
        <w:pPrChange w:id="384" w:author="Aggrey Atuhaire" w:date="2023-10-09T12:15:00Z">
          <w:pPr>
            <w:jc w:val="both"/>
          </w:pPr>
        </w:pPrChange>
      </w:pPr>
    </w:p>
    <w:p w14:paraId="1B78E1D5" w14:textId="7B34D405" w:rsidR="00B26ABB" w:rsidDel="00BE3C94" w:rsidRDefault="00A8370C">
      <w:pPr>
        <w:spacing w:after="60"/>
        <w:ind w:right="526"/>
        <w:rPr>
          <w:moveFrom w:id="385" w:author="Aggrey Atuhaire" w:date="2023-10-09T12:15:00Z"/>
          <w:rFonts w:ascii="Calibri" w:eastAsia="Calibri" w:hAnsi="Calibri" w:cs="Calibri"/>
        </w:rPr>
        <w:pPrChange w:id="386" w:author="Aggrey Atuhaire" w:date="2023-10-09T12:15:00Z">
          <w:pPr>
            <w:numPr>
              <w:numId w:val="4"/>
            </w:numPr>
            <w:suppressAutoHyphens/>
            <w:spacing w:line="276" w:lineRule="auto"/>
            <w:ind w:left="720" w:hanging="360"/>
            <w:jc w:val="both"/>
          </w:pPr>
        </w:pPrChange>
      </w:pPr>
      <w:moveFrom w:id="387" w:author="Aggrey Atuhaire" w:date="2023-10-09T12:15:00Z">
        <w:r w:rsidDel="00BE3C94">
          <w:rPr>
            <w:rFonts w:ascii="Calibri" w:eastAsia="Calibri" w:hAnsi="Calibri" w:cs="Calibri"/>
          </w:rPr>
          <w:t>XXX- The website traffic has been quite low which means few people get to access the information that's available to them which calls for abit of advertising or deriving new measures of letting people know about FoSCU websites and the coalition itself as seen by the chart in [Annex 2]</w:t>
        </w:r>
      </w:moveFrom>
    </w:p>
    <w:p w14:paraId="077C636D" w14:textId="644B3163" w:rsidR="00B26ABB" w:rsidDel="00BE3C94" w:rsidRDefault="00A8370C">
      <w:pPr>
        <w:spacing w:after="60"/>
        <w:ind w:right="526"/>
        <w:rPr>
          <w:moveFrom w:id="388" w:author="Aggrey Atuhaire" w:date="2023-10-09T12:15:00Z"/>
          <w:rFonts w:ascii="Calibri" w:eastAsia="Calibri" w:hAnsi="Calibri" w:cs="Calibri"/>
        </w:rPr>
        <w:pPrChange w:id="389" w:author="Aggrey Atuhaire" w:date="2023-10-09T12:15:00Z">
          <w:pPr>
            <w:numPr>
              <w:numId w:val="4"/>
            </w:numPr>
            <w:suppressAutoHyphens/>
            <w:spacing w:line="276" w:lineRule="auto"/>
            <w:ind w:left="720" w:hanging="360"/>
            <w:jc w:val="both"/>
          </w:pPr>
        </w:pPrChange>
      </w:pPr>
      <w:moveFrom w:id="390" w:author="Aggrey Atuhaire" w:date="2023-10-09T12:15:00Z">
        <w:r w:rsidDel="00BE3C94">
          <w:rPr>
            <w:rFonts w:ascii="Calibri" w:eastAsia="Calibri" w:hAnsi="Calibri" w:cs="Calibri"/>
          </w:rPr>
          <w:t>XXX-There is a challenge of resizing images which sometimes causes loss of picture quality on the website, so I'd advice that all images taken and delivered for purposes of the website should be of 1920x1080 which is full HD and would make the images well aligned when used for the wesite slider which is sampled in  [Annex 1]</w:t>
        </w:r>
      </w:moveFrom>
    </w:p>
    <w:p w14:paraId="49FF052B" w14:textId="33B28C9D" w:rsidR="00B26ABB" w:rsidRDefault="00A8370C">
      <w:pPr>
        <w:spacing w:after="60"/>
        <w:ind w:right="526"/>
        <w:rPr>
          <w:rFonts w:ascii="Calibri" w:eastAsia="Calibri" w:hAnsi="Calibri" w:cs="Calibri"/>
        </w:rPr>
        <w:pPrChange w:id="391" w:author="Aggrey Atuhaire" w:date="2023-10-09T12:15:00Z">
          <w:pPr>
            <w:numPr>
              <w:numId w:val="4"/>
            </w:numPr>
            <w:suppressAutoHyphens/>
            <w:spacing w:line="276" w:lineRule="auto"/>
            <w:ind w:left="720" w:hanging="360"/>
            <w:jc w:val="both"/>
          </w:pPr>
        </w:pPrChange>
      </w:pPr>
      <w:moveFrom w:id="392" w:author="Aggrey Atuhaire" w:date="2023-10-09T12:15:00Z">
        <w:r w:rsidDel="00BE3C94">
          <w:rPr>
            <w:rFonts w:ascii="Calibri" w:eastAsia="Calibri" w:hAnsi="Calibri" w:cs="Calibri"/>
          </w:rPr>
          <w:t xml:space="preserve">XXX- Give that all the events that are seen on the website have reached their termination dates, new events should be outlined for updates on upcoming events and the ones that have been completed shall be moved to recent events. </w:t>
        </w:r>
      </w:moveFrom>
      <w:moveFromRangeEnd w:id="381"/>
    </w:p>
    <w:p w14:paraId="577621C7" w14:textId="77777777" w:rsidR="00B26ABB" w:rsidRDefault="00B26ABB">
      <w:pPr>
        <w:rPr>
          <w:rFonts w:ascii="Times New Roman" w:eastAsia="Times New Roman" w:hAnsi="Times New Roman" w:cs="Times New Roman"/>
        </w:rPr>
      </w:pPr>
    </w:p>
    <w:p w14:paraId="69FAC35B" w14:textId="77777777" w:rsidR="00B26ABB" w:rsidRDefault="00B26ABB">
      <w:pPr>
        <w:spacing w:after="120"/>
        <w:rPr>
          <w:rFonts w:ascii="Calibri" w:eastAsia="Calibri" w:hAnsi="Calibri" w:cs="Calibri"/>
          <w:i/>
        </w:rPr>
      </w:pPr>
    </w:p>
    <w:p w14:paraId="542561C2" w14:textId="77777777" w:rsidR="00B26ABB" w:rsidRDefault="00A8370C">
      <w:pPr>
        <w:spacing w:after="120"/>
        <w:jc w:val="center"/>
        <w:rPr>
          <w:rFonts w:ascii="Calibri" w:eastAsia="Calibri" w:hAnsi="Calibri" w:cs="Calibri"/>
          <w:b/>
          <w:sz w:val="32"/>
        </w:rPr>
      </w:pPr>
      <w:r>
        <w:rPr>
          <w:rFonts w:ascii="Calibri" w:eastAsia="Calibri" w:hAnsi="Calibri" w:cs="Calibri"/>
          <w:b/>
          <w:sz w:val="32"/>
        </w:rPr>
        <w:t>Annexes</w:t>
      </w:r>
    </w:p>
    <w:p w14:paraId="3924384D" w14:textId="77777777" w:rsidR="00B26ABB" w:rsidRDefault="00B26ABB">
      <w:pPr>
        <w:spacing w:after="120"/>
        <w:jc w:val="center"/>
        <w:rPr>
          <w:rFonts w:ascii="Calibri" w:eastAsia="Calibri" w:hAnsi="Calibri" w:cs="Calibri"/>
        </w:rPr>
      </w:pPr>
    </w:p>
    <w:p w14:paraId="3D90C03C" w14:textId="24B2A49A" w:rsidR="00B26ABB" w:rsidRPr="00C0016A" w:rsidRDefault="00A8370C">
      <w:pPr>
        <w:spacing w:after="120"/>
        <w:rPr>
          <w:rFonts w:ascii="Calibri" w:eastAsia="Calibri" w:hAnsi="Calibri" w:cs="Calibri"/>
          <w:b/>
          <w:lang w:val="en-US"/>
          <w:rPrChange w:id="393" w:author="Aggrey Atuhaire" w:date="2023-10-09T11:53:00Z">
            <w:rPr>
              <w:rFonts w:ascii="Calibri" w:eastAsia="Calibri" w:hAnsi="Calibri" w:cs="Calibri"/>
              <w:b/>
            </w:rPr>
          </w:rPrChange>
        </w:rPr>
      </w:pPr>
      <w:r>
        <w:rPr>
          <w:rFonts w:ascii="Calibri" w:eastAsia="Calibri" w:hAnsi="Calibri" w:cs="Calibri"/>
          <w:b/>
        </w:rPr>
        <w:t>Annex 1:</w:t>
      </w:r>
      <w:ins w:id="394" w:author="Aggrey Atuhaire" w:date="2023-10-09T12:30:00Z">
        <w:r w:rsidR="00E14E2B">
          <w:rPr>
            <w:rFonts w:ascii="Calibri" w:eastAsia="Calibri" w:hAnsi="Calibri" w:cs="Calibri"/>
            <w:b/>
            <w:lang w:val="en-US"/>
          </w:rPr>
          <w:t xml:space="preserve"> </w:t>
        </w:r>
        <w:r w:rsidR="00962542">
          <w:rPr>
            <w:rFonts w:ascii="Calibri" w:eastAsia="Calibri" w:hAnsi="Calibri" w:cs="Calibri"/>
            <w:b/>
            <w:lang w:val="en-US"/>
          </w:rPr>
          <w:t xml:space="preserve">overview of </w:t>
        </w:r>
      </w:ins>
      <w:ins w:id="395" w:author="Aggrey Atuhaire" w:date="2023-10-09T12:31:00Z">
        <w:r w:rsidR="00962542">
          <w:rPr>
            <w:rFonts w:ascii="Calibri" w:eastAsia="Calibri" w:hAnsi="Calibri" w:cs="Calibri"/>
            <w:b/>
            <w:lang w:val="en-US"/>
          </w:rPr>
          <w:t>website traffic for</w:t>
        </w:r>
        <w:r w:rsidR="00317A8B">
          <w:rPr>
            <w:rFonts w:ascii="Calibri" w:eastAsia="Calibri" w:hAnsi="Calibri" w:cs="Calibri"/>
            <w:b/>
            <w:lang w:val="en-US"/>
          </w:rPr>
          <w:t xml:space="preserve"> September</w:t>
        </w:r>
      </w:ins>
    </w:p>
    <w:p w14:paraId="752B849A" w14:textId="51D421FA" w:rsidR="00B26ABB" w:rsidDel="00A14FFC" w:rsidRDefault="00F419CB">
      <w:pPr>
        <w:spacing w:after="120"/>
        <w:rPr>
          <w:del w:id="396" w:author="Aggrey Atuhaire" w:date="2023-10-09T12:02:00Z"/>
          <w:rFonts w:ascii="Calibri" w:eastAsia="Calibri" w:hAnsi="Calibri" w:cs="Calibri"/>
        </w:rPr>
      </w:pPr>
      <w:del w:id="397" w:author="Aggrey Atuhaire" w:date="2023-10-09T12:02:00Z">
        <w:r w:rsidDel="004E7ED8">
          <w:rPr>
            <w:noProof/>
          </w:rPr>
        </w:r>
        <w:r w:rsidR="00F419CB" w:rsidDel="004E7ED8">
          <w:rPr>
            <w:noProof/>
          </w:rPr>
          <w:object w:dxaOrig="8640" w:dyaOrig="4149" w14:anchorId="5D415862">
            <v:rect id="_x0000_i1025" alt="" style="width:6in;height:206.9pt;mso-width-percent:0;mso-height-percent:0;mso-width-percent:0;mso-height-percent:0" o:ole="" o:preferrelative="t" stroked="f">
              <v:imagedata r:id="rId11" o:title=""/>
            </v:rect>
            <o:OLEObject Type="Embed" ProgID="StaticDib" ShapeID="_x0000_i1025" DrawAspect="Content" ObjectID="_1758360404" r:id="rId12"/>
          </w:object>
        </w:r>
      </w:del>
    </w:p>
    <w:p w14:paraId="218AFABD" w14:textId="77777777" w:rsidR="00B26ABB" w:rsidRDefault="00B26ABB">
      <w:pPr>
        <w:spacing w:after="120"/>
        <w:rPr>
          <w:rFonts w:ascii="Calibri" w:eastAsia="Calibri" w:hAnsi="Calibri" w:cs="Calibri"/>
        </w:rPr>
      </w:pPr>
    </w:p>
    <w:p w14:paraId="6BC1E2A0" w14:textId="77777777" w:rsidR="00B26ABB" w:rsidRDefault="00B26ABB">
      <w:pPr>
        <w:spacing w:after="120"/>
        <w:rPr>
          <w:rFonts w:ascii="Calibri" w:eastAsia="Calibri" w:hAnsi="Calibri" w:cs="Calibri"/>
        </w:rPr>
      </w:pPr>
    </w:p>
    <w:p w14:paraId="081FF649" w14:textId="5FE55F46" w:rsidR="00B26ABB" w:rsidDel="00A14FFC" w:rsidRDefault="00A8370C">
      <w:pPr>
        <w:spacing w:after="120"/>
        <w:rPr>
          <w:del w:id="398" w:author="Aggrey Atuhaire" w:date="2023-10-09T12:02:00Z"/>
          <w:rFonts w:ascii="Calibri" w:eastAsia="Calibri" w:hAnsi="Calibri" w:cs="Calibri"/>
        </w:rPr>
      </w:pPr>
      <w:del w:id="399" w:author="Aggrey Atuhaire" w:date="2023-10-09T12:02:00Z">
        <w:r w:rsidDel="00A14FFC">
          <w:rPr>
            <w:rFonts w:ascii="Calibri" w:eastAsia="Calibri" w:hAnsi="Calibri" w:cs="Calibri"/>
          </w:rPr>
          <w:delText>Annex 2:</w:delText>
        </w:r>
      </w:del>
    </w:p>
    <w:p w14:paraId="4D38000C" w14:textId="3DD423BA" w:rsidR="00B26ABB" w:rsidRDefault="00C0016A">
      <w:pPr>
        <w:spacing w:after="120"/>
        <w:rPr>
          <w:rFonts w:ascii="Calibri" w:eastAsia="Calibri" w:hAnsi="Calibri" w:cs="Calibri"/>
        </w:rPr>
      </w:pPr>
      <w:commentRangeStart w:id="400"/>
      <w:ins w:id="401" w:author="Aggrey Atuhaire" w:date="2023-10-09T11:52:00Z">
        <w:r w:rsidRPr="0091673C">
          <w:rPr>
            <w:rFonts w:ascii="Calibri" w:eastAsia="Calibri" w:hAnsi="Calibri" w:cs="Calibri"/>
            <w:noProof/>
          </w:rPr>
          <w:drawing>
            <wp:inline distT="0" distB="0" distL="0" distR="0" wp14:anchorId="0E6B7CDA" wp14:editId="4CA16859">
              <wp:extent cx="4526733" cy="2244487"/>
              <wp:effectExtent l="0" t="0" r="0" b="3810"/>
              <wp:docPr id="1312278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78731" name="Picture 1" descr="A screenshot of a computer&#10;&#10;Description automatically generated"/>
                      <pic:cNvPicPr/>
                    </pic:nvPicPr>
                    <pic:blipFill rotWithShape="1">
                      <a:blip r:embed="rId13"/>
                      <a:srcRect l="14062" t="22589" r="6931" b="17175"/>
                      <a:stretch/>
                    </pic:blipFill>
                    <pic:spPr bwMode="auto">
                      <a:xfrm>
                        <a:off x="0" y="0"/>
                        <a:ext cx="4528350" cy="2245289"/>
                      </a:xfrm>
                      <a:prstGeom prst="rect">
                        <a:avLst/>
                      </a:prstGeom>
                      <a:ln>
                        <a:noFill/>
                      </a:ln>
                      <a:extLst>
                        <a:ext uri="{53640926-AAD7-44D8-BBD7-CCE9431645EC}">
                          <a14:shadowObscured xmlns:a14="http://schemas.microsoft.com/office/drawing/2010/main"/>
                        </a:ext>
                      </a:extLst>
                    </pic:spPr>
                  </pic:pic>
                </a:graphicData>
              </a:graphic>
            </wp:inline>
          </w:drawing>
        </w:r>
      </w:ins>
      <w:commentRangeEnd w:id="400"/>
      <w:ins w:id="402" w:author="Aggrey Atuhaire" w:date="2023-10-09T12:33:00Z">
        <w:r w:rsidR="003C7A40">
          <w:rPr>
            <w:rStyle w:val="CommentReference"/>
          </w:rPr>
          <w:commentReference w:id="400"/>
        </w:r>
      </w:ins>
      <w:del w:id="403" w:author="Aggrey Atuhaire" w:date="2023-10-09T11:46:00Z">
        <w:r w:rsidR="00F419CB">
          <w:rPr>
            <w:noProof/>
          </w:rPr>
        </w:r>
        <w:r w:rsidR="00F419CB">
          <w:rPr>
            <w:noProof/>
          </w:rPr>
          <w:object w:dxaOrig="8640" w:dyaOrig="4300" w14:anchorId="29E2B067">
            <v:rect id="_x0000_i1026" alt="" style="width:6in;height:215.1pt;mso-width-percent:0;mso-height-percent:0;mso-width-percent:0;mso-height-percent:0" o:ole="" o:preferrelative="t" stroked="f">
              <v:imagedata r:id="rId14" o:title=""/>
            </v:rect>
            <o:OLEObject Type="Embed" ProgID="StaticDib" ShapeID="_x0000_i1026" DrawAspect="Content" ObjectID="_1758360405" r:id="rId15"/>
          </w:object>
        </w:r>
      </w:del>
    </w:p>
    <w:p w14:paraId="7866A8AB" w14:textId="68217958" w:rsidR="00B26ABB" w:rsidRDefault="00B26ABB">
      <w:pPr>
        <w:spacing w:after="120"/>
        <w:rPr>
          <w:ins w:id="404" w:author="Aggrey Atuhaire" w:date="2023-10-09T12:35:00Z"/>
          <w:rFonts w:ascii="Calibri" w:eastAsia="Calibri" w:hAnsi="Calibri" w:cs="Calibri"/>
        </w:rPr>
      </w:pPr>
    </w:p>
    <w:p w14:paraId="5245F9A0" w14:textId="3DD44514" w:rsidR="00F419CB" w:rsidRDefault="00ED4ECA">
      <w:pPr>
        <w:spacing w:after="120"/>
        <w:rPr>
          <w:ins w:id="405" w:author="Aggrey Atuhaire" w:date="2023-10-09T12:35:00Z"/>
          <w:rFonts w:ascii="Calibri" w:eastAsia="Calibri" w:hAnsi="Calibri" w:cs="Calibri"/>
        </w:rPr>
      </w:pPr>
      <w:ins w:id="406" w:author="Aggrey Atuhaire" w:date="2023-10-09T12:36:00Z">
        <w:r>
          <w:rPr>
            <w:rFonts w:ascii="Calibri" w:eastAsia="Calibri" w:hAnsi="Calibri" w:cs="Calibri"/>
            <w:noProof/>
          </w:rPr>
          <mc:AlternateContent>
            <mc:Choice Requires="wps">
              <w:drawing>
                <wp:anchor distT="0" distB="0" distL="114300" distR="114300" simplePos="0" relativeHeight="251661312" behindDoc="0" locked="0" layoutInCell="1" allowOverlap="1" wp14:anchorId="136AF0C7" wp14:editId="3C8781B3">
                  <wp:simplePos x="0" y="0"/>
                  <wp:positionH relativeFrom="column">
                    <wp:posOffset>3983588</wp:posOffset>
                  </wp:positionH>
                  <wp:positionV relativeFrom="paragraph">
                    <wp:posOffset>99140</wp:posOffset>
                  </wp:positionV>
                  <wp:extent cx="2268638" cy="798653"/>
                  <wp:effectExtent l="0" t="0" r="17780" b="14605"/>
                  <wp:wrapNone/>
                  <wp:docPr id="224494765" name="Text Box 3"/>
                  <wp:cNvGraphicFramePr/>
                  <a:graphic xmlns:a="http://schemas.openxmlformats.org/drawingml/2006/main">
                    <a:graphicData uri="http://schemas.microsoft.com/office/word/2010/wordprocessingShape">
                      <wps:wsp>
                        <wps:cNvSpPr txBox="1"/>
                        <wps:spPr>
                          <a:xfrm>
                            <a:off x="0" y="0"/>
                            <a:ext cx="2268638" cy="798653"/>
                          </a:xfrm>
                          <a:prstGeom prst="rect">
                            <a:avLst/>
                          </a:prstGeom>
                          <a:solidFill>
                            <a:schemeClr val="lt1"/>
                          </a:solidFill>
                          <a:ln w="6350">
                            <a:solidFill>
                              <a:prstClr val="black"/>
                            </a:solidFill>
                          </a:ln>
                        </wps:spPr>
                        <wps:txbx>
                          <w:txbxContent>
                            <w:p w14:paraId="45D8D545" w14:textId="4E8AD99B" w:rsidR="00ED4ECA" w:rsidRPr="00ED4ECA" w:rsidRDefault="00ED4ECA" w:rsidP="00ED4ECA">
                              <w:pPr>
                                <w:rPr>
                                  <w:lang w:val="en-US"/>
                                  <w:rPrChange w:id="407" w:author="Aggrey Atuhaire" w:date="2023-10-09T12:35:00Z">
                                    <w:rPr/>
                                  </w:rPrChange>
                                </w:rPr>
                              </w:pPr>
                              <w:ins w:id="408" w:author="Aggrey Atuhaire" w:date="2023-10-09T12:36:00Z">
                                <w:r>
                                  <w:rPr>
                                    <w:lang w:val="en-US"/>
                                  </w:rPr>
                                  <w:t>Approve</w:t>
                                </w:r>
                                <w:r>
                                  <w:rPr>
                                    <w:lang w:val="en-US"/>
                                  </w:rPr>
                                  <w:t>d by:</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36AF0C7" id="_x0000_t202" coordsize="21600,21600" o:spt="202" path="m,l,21600r21600,l21600,xe">
                  <v:stroke joinstyle="miter"/>
                  <v:path gradientshapeok="t" o:connecttype="rect"/>
                </v:shapetype>
                <v:shape id="Text Box 3" o:spid="_x0000_s1026" type="#_x0000_t202" style="position:absolute;margin-left:313.65pt;margin-top:7.8pt;width:178.65pt;height:62.9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" fillcolor="white [3201]" strokeweight=".5pt">
                  <v:textbox>
                    <w:txbxContent>
                      <w:p w14:paraId="45D8D545" w14:textId="4E8AD99B" w:rsidR="00ED4ECA" w:rsidRPr="00ED4ECA" w:rsidRDefault="00ED4ECA" w:rsidP="00ED4ECA">
                        <w:pPr>
                          <w:rPr>
                            <w:lang w:val="en-US"/>
                            <w:rPrChange w:id="409" w:author="Aggrey Atuhaire" w:date="2023-10-09T12:35:00Z">
                              <w:rPr/>
                            </w:rPrChange>
                          </w:rPr>
                        </w:pPr>
                        <w:ins w:id="410" w:author="Aggrey Atuhaire" w:date="2023-10-09T12:36:00Z">
                          <w:r>
                            <w:rPr>
                              <w:lang w:val="en-US"/>
                            </w:rPr>
                            <w:t>Approve</w:t>
                          </w:r>
                          <w:r>
                            <w:rPr>
                              <w:lang w:val="en-US"/>
                            </w:rPr>
                            <w:t>d by:</w:t>
                          </w:r>
                        </w:ins>
                      </w:p>
                    </w:txbxContent>
                  </v:textbox>
                </v:shape>
              </w:pict>
            </mc:Fallback>
          </mc:AlternateContent>
        </w:r>
      </w:ins>
      <w:ins w:id="411" w:author="Aggrey Atuhaire" w:date="2023-10-09T12:35:00Z">
        <w:r>
          <w:rPr>
            <w:rFonts w:ascii="Calibri" w:eastAsia="Calibri" w:hAnsi="Calibri" w:cs="Calibri"/>
            <w:noProof/>
          </w:rPr>
          <mc:AlternateContent>
            <mc:Choice Requires="wps">
              <w:drawing>
                <wp:anchor distT="0" distB="0" distL="114300" distR="114300" simplePos="0" relativeHeight="251659264" behindDoc="0" locked="0" layoutInCell="1" allowOverlap="1" wp14:anchorId="13148132" wp14:editId="08BE6AAE">
                  <wp:simplePos x="0" y="0"/>
                  <wp:positionH relativeFrom="column">
                    <wp:posOffset>104172</wp:posOffset>
                  </wp:positionH>
                  <wp:positionV relativeFrom="paragraph">
                    <wp:posOffset>143727</wp:posOffset>
                  </wp:positionV>
                  <wp:extent cx="2268638" cy="798653"/>
                  <wp:effectExtent l="0" t="0" r="17780" b="14605"/>
                  <wp:wrapNone/>
                  <wp:docPr id="901938491" name="Text Box 3"/>
                  <wp:cNvGraphicFramePr/>
                  <a:graphic xmlns:a="http://schemas.openxmlformats.org/drawingml/2006/main">
                    <a:graphicData uri="http://schemas.microsoft.com/office/word/2010/wordprocessingShape">
                      <wps:wsp>
                        <wps:cNvSpPr txBox="1"/>
                        <wps:spPr>
                          <a:xfrm>
                            <a:off x="0" y="0"/>
                            <a:ext cx="2268638" cy="798653"/>
                          </a:xfrm>
                          <a:prstGeom prst="rect">
                            <a:avLst/>
                          </a:prstGeom>
                          <a:solidFill>
                            <a:schemeClr val="lt1"/>
                          </a:solidFill>
                          <a:ln w="6350">
                            <a:solidFill>
                              <a:prstClr val="black"/>
                            </a:solidFill>
                          </a:ln>
                        </wps:spPr>
                        <wps:txbx>
                          <w:txbxContent>
                            <w:p w14:paraId="3ACF2599" w14:textId="00167871" w:rsidR="00ED4ECA" w:rsidRPr="00ED4ECA" w:rsidRDefault="00ED4ECA">
                              <w:pPr>
                                <w:rPr>
                                  <w:lang w:val="en-US"/>
                                  <w:rPrChange w:id="412" w:author="Aggrey Atuhaire" w:date="2023-10-09T12:35:00Z">
                                    <w:rPr/>
                                  </w:rPrChange>
                                </w:rPr>
                              </w:pPr>
                              <w:ins w:id="413" w:author="Aggrey Atuhaire" w:date="2023-10-09T12:35:00Z">
                                <w:r>
                                  <w:rPr>
                                    <w:lang w:val="en-US"/>
                                  </w:rPr>
                                  <w:t>Pre</w:t>
                                </w:r>
                              </w:ins>
                              <w:ins w:id="414" w:author="Aggrey Atuhaire" w:date="2023-10-09T12:36:00Z">
                                <w:r>
                                  <w:rPr>
                                    <w:lang w:val="en-US"/>
                                  </w:rPr>
                                  <w:t>pared by:</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148132" id="_x0000_s1027" type="#_x0000_t202" style="position:absolute;margin-left:8.2pt;margin-top:11.3pt;width:178.65pt;height:62.9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" fillcolor="white [3201]" strokeweight=".5pt">
                  <v:textbox>
                    <w:txbxContent>
                      <w:p w14:paraId="3ACF2599" w14:textId="00167871" w:rsidR="00ED4ECA" w:rsidRPr="00ED4ECA" w:rsidRDefault="00ED4ECA">
                        <w:pPr>
                          <w:rPr>
                            <w:lang w:val="en-US"/>
                            <w:rPrChange w:id="415" w:author="Aggrey Atuhaire" w:date="2023-10-09T12:35:00Z">
                              <w:rPr/>
                            </w:rPrChange>
                          </w:rPr>
                        </w:pPr>
                        <w:ins w:id="416" w:author="Aggrey Atuhaire" w:date="2023-10-09T12:35:00Z">
                          <w:r>
                            <w:rPr>
                              <w:lang w:val="en-US"/>
                            </w:rPr>
                            <w:t>Pre</w:t>
                          </w:r>
                        </w:ins>
                        <w:ins w:id="417" w:author="Aggrey Atuhaire" w:date="2023-10-09T12:36:00Z">
                          <w:r>
                            <w:rPr>
                              <w:lang w:val="en-US"/>
                            </w:rPr>
                            <w:t>pared by:</w:t>
                          </w:r>
                        </w:ins>
                      </w:p>
                    </w:txbxContent>
                  </v:textbox>
                </v:shape>
              </w:pict>
            </mc:Fallback>
          </mc:AlternateContent>
        </w:r>
      </w:ins>
    </w:p>
    <w:p w14:paraId="5E37C67D" w14:textId="6CDA0AD6" w:rsidR="00F419CB" w:rsidDel="00ED4ECA" w:rsidRDefault="00F419CB">
      <w:pPr>
        <w:spacing w:after="120"/>
        <w:rPr>
          <w:del w:id="418" w:author="Aggrey Atuhaire" w:date="2023-10-09T12:36:00Z"/>
          <w:rFonts w:ascii="Calibri" w:eastAsia="Calibri" w:hAnsi="Calibri" w:cs="Calibri"/>
        </w:rPr>
      </w:pPr>
    </w:p>
    <w:p w14:paraId="15619FEF" w14:textId="77777777" w:rsidR="00B26ABB" w:rsidRDefault="00B26ABB" w:rsidP="00ED4ECA">
      <w:pPr>
        <w:spacing w:after="120"/>
        <w:rPr>
          <w:rFonts w:ascii="Calibri" w:eastAsia="Calibri" w:hAnsi="Calibri" w:cs="Calibri"/>
        </w:rPr>
      </w:pPr>
    </w:p>
    <w:sectPr w:rsidR="00B26ABB">
      <w:headerReference w:type="default" r:id="rId16"/>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54" w:author="Aggrey Atuhaire" w:date="2023-10-09T12:14:00Z" w:initials="AA">
    <w:p w14:paraId="302723D2" w14:textId="77777777" w:rsidR="00E14147" w:rsidRDefault="00E14147" w:rsidP="009467C6">
      <w:r>
        <w:rPr>
          <w:rStyle w:val="CommentReference"/>
        </w:rPr>
        <w:annotationRef/>
      </w:r>
      <w:r>
        <w:rPr>
          <w:color w:val="000000"/>
          <w:sz w:val="20"/>
          <w:szCs w:val="20"/>
        </w:rPr>
        <w:t>Include the tasks that you intend to immediately work on.</w:t>
      </w:r>
    </w:p>
    <w:p w14:paraId="3745133C" w14:textId="77777777" w:rsidR="00E14147" w:rsidRDefault="00E14147" w:rsidP="009467C6"/>
  </w:comment>
  <w:comment w:id="400" w:author="Aggrey Atuhaire" w:date="2023-10-09T12:33:00Z" w:initials="AA">
    <w:p w14:paraId="73CD0520" w14:textId="77777777" w:rsidR="003C7A40" w:rsidRDefault="003C7A40" w:rsidP="00C0128A">
      <w:r>
        <w:rPr>
          <w:rStyle w:val="CommentReference"/>
        </w:rPr>
        <w:annotationRef/>
      </w:r>
      <w:r>
        <w:rPr>
          <w:color w:val="000000"/>
          <w:sz w:val="20"/>
          <w:szCs w:val="20"/>
        </w:rPr>
        <w:t>We could consider a better presentation  of this e.g.</w:t>
      </w:r>
    </w:p>
    <w:p w14:paraId="1B4A8E12" w14:textId="77777777" w:rsidR="003C7A40" w:rsidRDefault="003C7A40" w:rsidP="00C0128A">
      <w:r>
        <w:rPr>
          <w:color w:val="000000"/>
          <w:sz w:val="20"/>
          <w:szCs w:val="20"/>
        </w:rPr>
        <w:t>-a pie-chart showing weekly visits</w:t>
      </w:r>
    </w:p>
    <w:p w14:paraId="1638FC2B" w14:textId="77777777" w:rsidR="003C7A40" w:rsidRDefault="003C7A40" w:rsidP="00C0128A">
      <w:r>
        <w:rPr>
          <w:color w:val="000000"/>
          <w:sz w:val="20"/>
          <w:szCs w:val="20"/>
        </w:rPr>
        <w:t xml:space="preserve">      Or</w:t>
      </w:r>
    </w:p>
    <w:p w14:paraId="2D97DA92" w14:textId="77777777" w:rsidR="003C7A40" w:rsidRDefault="003C7A40" w:rsidP="00C0128A">
      <w:r>
        <w:rPr>
          <w:color w:val="000000"/>
          <w:sz w:val="20"/>
          <w:szCs w:val="20"/>
        </w:rPr>
        <w:t>-a combined graph showing users, by country/continent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745133C" w15:done="0"/>
  <w15:commentEx w15:paraId="2D97DA9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39890B87" w16cex:dateUtc="2023-10-09T10:14:00Z"/>
  <w16cex:commentExtensible w16cex:durableId="5B48FBD5" w16cex:dateUtc="2023-10-09T10: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745133C" w16cid:durableId="39890B87"/>
  <w16cid:commentId w16cid:paraId="2D97DA92" w16cid:durableId="5B48FBD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FE9D06" w14:textId="77777777" w:rsidR="001A73F3" w:rsidRDefault="001A73F3" w:rsidP="00C0250A">
      <w:r>
        <w:separator/>
      </w:r>
    </w:p>
  </w:endnote>
  <w:endnote w:type="continuationSeparator" w:id="0">
    <w:p w14:paraId="66A4C3F4" w14:textId="77777777" w:rsidR="001A73F3" w:rsidRDefault="001A73F3" w:rsidP="00C025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2A4A7D" w14:textId="77777777" w:rsidR="001A73F3" w:rsidRDefault="001A73F3" w:rsidP="00C0250A">
      <w:r>
        <w:separator/>
      </w:r>
    </w:p>
  </w:footnote>
  <w:footnote w:type="continuationSeparator" w:id="0">
    <w:p w14:paraId="6DF750E4" w14:textId="77777777" w:rsidR="001A73F3" w:rsidRDefault="001A73F3" w:rsidP="00C0250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0FD6F" w14:textId="2739BBE9" w:rsidR="00C0250A" w:rsidRDefault="00C0250A" w:rsidP="00C0250A">
    <w:pPr>
      <w:pStyle w:val="Header"/>
      <w:jc w:val="center"/>
      <w:rPr>
        <w:ins w:id="419" w:author="Aggrey Atuhaire" w:date="2023-10-09T11:01:00Z"/>
      </w:rPr>
    </w:pPr>
    <w:ins w:id="420" w:author="Aggrey Atuhaire" w:date="2023-10-09T11:00:00Z">
      <w:r>
        <w:rPr>
          <w:noProof/>
        </w:rPr>
        <w:drawing>
          <wp:inline distT="0" distB="0" distL="0" distR="0" wp14:anchorId="6CEAAFCF" wp14:editId="4AA6835F">
            <wp:extent cx="995881" cy="911971"/>
            <wp:effectExtent l="0" t="0" r="0" b="2540"/>
            <wp:docPr id="618429739" name="Picture 1" descr="A logo of people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29739" name="Picture 1" descr="A logo of people in a circle&#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011878" cy="926620"/>
                    </a:xfrm>
                    <a:prstGeom prst="rect">
                      <a:avLst/>
                    </a:prstGeom>
                  </pic:spPr>
                </pic:pic>
              </a:graphicData>
            </a:graphic>
          </wp:inline>
        </w:drawing>
      </w:r>
    </w:ins>
  </w:p>
  <w:p w14:paraId="40BF3449" w14:textId="77777777" w:rsidR="006D15EE" w:rsidRPr="006D15EE" w:rsidDel="00074DA2" w:rsidRDefault="006D15EE" w:rsidP="006D15EE">
    <w:pPr>
      <w:jc w:val="center"/>
      <w:rPr>
        <w:del w:id="421" w:author="Aggrey Atuhaire" w:date="2023-10-09T11:01:00Z"/>
        <w:moveTo w:id="422" w:author="Aggrey Atuhaire" w:date="2023-10-09T11:01:00Z"/>
        <w:rFonts w:ascii="Calibri" w:eastAsia="Calibri" w:hAnsi="Calibri" w:cs="Calibri"/>
        <w:b/>
        <w:color w:val="5792C9"/>
        <w:sz w:val="22"/>
        <w:szCs w:val="20"/>
        <w:rPrChange w:id="423" w:author="Aggrey Atuhaire" w:date="2023-10-09T11:01:00Z">
          <w:rPr>
            <w:del w:id="424" w:author="Aggrey Atuhaire" w:date="2023-10-09T11:01:00Z"/>
            <w:moveTo w:id="425" w:author="Aggrey Atuhaire" w:date="2023-10-09T11:01:00Z"/>
            <w:rFonts w:ascii="Calibri" w:eastAsia="Calibri" w:hAnsi="Calibri" w:cs="Calibri"/>
            <w:b/>
            <w:color w:val="5792C9"/>
            <w:sz w:val="32"/>
          </w:rPr>
        </w:rPrChange>
      </w:rPr>
    </w:pPr>
    <w:moveToRangeStart w:id="426" w:author="Aggrey Atuhaire" w:date="2023-10-09T11:01:00Z" w:name="move147741687"/>
    <w:moveTo w:id="427" w:author="Aggrey Atuhaire" w:date="2023-10-09T11:01:00Z">
      <w:r w:rsidRPr="006D15EE">
        <w:rPr>
          <w:rFonts w:ascii="Calibri" w:eastAsia="Calibri" w:hAnsi="Calibri" w:cs="Calibri"/>
          <w:b/>
          <w:color w:val="5792C9"/>
          <w:sz w:val="22"/>
          <w:szCs w:val="20"/>
          <w:rPrChange w:id="428" w:author="Aggrey Atuhaire" w:date="2023-10-09T11:01:00Z">
            <w:rPr>
              <w:rFonts w:ascii="Calibri" w:eastAsia="Calibri" w:hAnsi="Calibri" w:cs="Calibri"/>
              <w:b/>
              <w:color w:val="5792C9"/>
              <w:sz w:val="32"/>
            </w:rPr>
          </w:rPrChange>
        </w:rPr>
        <w:t>Activity Report</w:t>
      </w:r>
    </w:moveTo>
  </w:p>
  <w:moveToRangeEnd w:id="426"/>
  <w:p w14:paraId="0C0A3AF7" w14:textId="77777777" w:rsidR="00C0250A" w:rsidRDefault="00C0250A">
    <w:pPr>
      <w:jc w:val="center"/>
      <w:pPrChange w:id="429" w:author="Aggrey Atuhaire" w:date="2023-10-09T11:01:00Z">
        <w:pPr>
          <w:pStyle w:val="Header"/>
        </w:pPr>
      </w:pPrChang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55F31"/>
    <w:multiLevelType w:val="multilevel"/>
    <w:tmpl w:val="65F60E98"/>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86966A1"/>
    <w:multiLevelType w:val="multilevel"/>
    <w:tmpl w:val="FBC42ABA"/>
    <w:lvl w:ilvl="0">
      <w:start w:val="2"/>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D343D66"/>
    <w:multiLevelType w:val="hybridMultilevel"/>
    <w:tmpl w:val="718ED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63082C"/>
    <w:multiLevelType w:val="hybridMultilevel"/>
    <w:tmpl w:val="64A80D9C"/>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1ED16B0D"/>
    <w:multiLevelType w:val="hybridMultilevel"/>
    <w:tmpl w:val="5A20DC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652A74"/>
    <w:multiLevelType w:val="multilevel"/>
    <w:tmpl w:val="A420E2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250F7AEC"/>
    <w:multiLevelType w:val="multilevel"/>
    <w:tmpl w:val="289423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320774B7"/>
    <w:multiLevelType w:val="multilevel"/>
    <w:tmpl w:val="E60E57B8"/>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3D75EC6"/>
    <w:multiLevelType w:val="multilevel"/>
    <w:tmpl w:val="4DBEE5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75C54FDE"/>
    <w:multiLevelType w:val="multilevel"/>
    <w:tmpl w:val="5BEE30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924611994">
    <w:abstractNumId w:val="8"/>
  </w:num>
  <w:num w:numId="2" w16cid:durableId="900559350">
    <w:abstractNumId w:val="6"/>
  </w:num>
  <w:num w:numId="3" w16cid:durableId="2021734732">
    <w:abstractNumId w:val="5"/>
  </w:num>
  <w:num w:numId="4" w16cid:durableId="491874227">
    <w:abstractNumId w:val="9"/>
  </w:num>
  <w:num w:numId="5" w16cid:durableId="491990676">
    <w:abstractNumId w:val="4"/>
  </w:num>
  <w:num w:numId="6" w16cid:durableId="253169894">
    <w:abstractNumId w:val="2"/>
  </w:num>
  <w:num w:numId="7" w16cid:durableId="21325951">
    <w:abstractNumId w:val="3"/>
  </w:num>
  <w:num w:numId="8" w16cid:durableId="1119370346">
    <w:abstractNumId w:val="1"/>
  </w:num>
  <w:num w:numId="9" w16cid:durableId="1298145760">
    <w:abstractNumId w:val="7"/>
  </w:num>
  <w:num w:numId="10" w16cid:durableId="33229514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ggrey Atuhaire">
    <w15:presenceInfo w15:providerId="Windows Live" w15:userId="b33e719022fe7cdd"/>
  </w15:person>
  <w15:person w15:author="444">
    <w15:presenceInfo w15:providerId="AD" w15:userId="S::A444@365e.live::80ffff3c-5436-436b-a9b2-0ccf69e59f9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trackRevisions/>
  <w:defaultTabStop w:val="720"/>
  <w:characterSpacingControl w:val="doNotCompress"/>
  <w:hdrShapeDefaults>
    <o:shapedefaults v:ext="edit" spidmax="2052"/>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6ABB"/>
    <w:rsid w:val="0001367B"/>
    <w:rsid w:val="00043AC9"/>
    <w:rsid w:val="00046901"/>
    <w:rsid w:val="000624E6"/>
    <w:rsid w:val="00074DA2"/>
    <w:rsid w:val="000A256F"/>
    <w:rsid w:val="000C61A2"/>
    <w:rsid w:val="000E154B"/>
    <w:rsid w:val="000E43B2"/>
    <w:rsid w:val="001214CF"/>
    <w:rsid w:val="00145189"/>
    <w:rsid w:val="0016471E"/>
    <w:rsid w:val="001969DD"/>
    <w:rsid w:val="001A73F3"/>
    <w:rsid w:val="001F22ED"/>
    <w:rsid w:val="00223BFF"/>
    <w:rsid w:val="00236FF8"/>
    <w:rsid w:val="002421D2"/>
    <w:rsid w:val="00281A99"/>
    <w:rsid w:val="00292CD1"/>
    <w:rsid w:val="002A0A35"/>
    <w:rsid w:val="002A4BCA"/>
    <w:rsid w:val="002C6E3E"/>
    <w:rsid w:val="00316994"/>
    <w:rsid w:val="00317A8B"/>
    <w:rsid w:val="00323251"/>
    <w:rsid w:val="003720AC"/>
    <w:rsid w:val="003744F2"/>
    <w:rsid w:val="003C2B08"/>
    <w:rsid w:val="003C7A40"/>
    <w:rsid w:val="003E22D0"/>
    <w:rsid w:val="003F2E30"/>
    <w:rsid w:val="00415D94"/>
    <w:rsid w:val="004174D5"/>
    <w:rsid w:val="004479AA"/>
    <w:rsid w:val="00475A27"/>
    <w:rsid w:val="004A4938"/>
    <w:rsid w:val="004D612D"/>
    <w:rsid w:val="004E14DE"/>
    <w:rsid w:val="004E7ED8"/>
    <w:rsid w:val="00540C0F"/>
    <w:rsid w:val="005A305D"/>
    <w:rsid w:val="00633628"/>
    <w:rsid w:val="00652A14"/>
    <w:rsid w:val="006D15EE"/>
    <w:rsid w:val="006D27AF"/>
    <w:rsid w:val="006E28E7"/>
    <w:rsid w:val="006E41A5"/>
    <w:rsid w:val="00743C52"/>
    <w:rsid w:val="00783B13"/>
    <w:rsid w:val="007966D0"/>
    <w:rsid w:val="00810C6D"/>
    <w:rsid w:val="00813B8D"/>
    <w:rsid w:val="008152CB"/>
    <w:rsid w:val="008429A0"/>
    <w:rsid w:val="008625B1"/>
    <w:rsid w:val="008B12AE"/>
    <w:rsid w:val="008B7286"/>
    <w:rsid w:val="008F4943"/>
    <w:rsid w:val="0091673C"/>
    <w:rsid w:val="0095352C"/>
    <w:rsid w:val="00962542"/>
    <w:rsid w:val="009A12D3"/>
    <w:rsid w:val="009A31EC"/>
    <w:rsid w:val="009B382B"/>
    <w:rsid w:val="009D344C"/>
    <w:rsid w:val="00A14FFC"/>
    <w:rsid w:val="00A210F6"/>
    <w:rsid w:val="00A8370C"/>
    <w:rsid w:val="00A976AE"/>
    <w:rsid w:val="00AB044A"/>
    <w:rsid w:val="00AB7BB5"/>
    <w:rsid w:val="00AD27FF"/>
    <w:rsid w:val="00B00378"/>
    <w:rsid w:val="00B036E1"/>
    <w:rsid w:val="00B26ABB"/>
    <w:rsid w:val="00B40486"/>
    <w:rsid w:val="00B44909"/>
    <w:rsid w:val="00BE3C94"/>
    <w:rsid w:val="00C0016A"/>
    <w:rsid w:val="00C0250A"/>
    <w:rsid w:val="00C07F06"/>
    <w:rsid w:val="00C23401"/>
    <w:rsid w:val="00C60C13"/>
    <w:rsid w:val="00C6594D"/>
    <w:rsid w:val="00C73337"/>
    <w:rsid w:val="00C84CD2"/>
    <w:rsid w:val="00CB146B"/>
    <w:rsid w:val="00CC77AC"/>
    <w:rsid w:val="00CE59A0"/>
    <w:rsid w:val="00CF2E18"/>
    <w:rsid w:val="00D1290C"/>
    <w:rsid w:val="00D201EA"/>
    <w:rsid w:val="00D2340D"/>
    <w:rsid w:val="00D43BEB"/>
    <w:rsid w:val="00D44FAA"/>
    <w:rsid w:val="00D46218"/>
    <w:rsid w:val="00D6039F"/>
    <w:rsid w:val="00D70091"/>
    <w:rsid w:val="00D935B9"/>
    <w:rsid w:val="00DF3BAF"/>
    <w:rsid w:val="00E14147"/>
    <w:rsid w:val="00E14E2B"/>
    <w:rsid w:val="00E32078"/>
    <w:rsid w:val="00E46AFC"/>
    <w:rsid w:val="00E51825"/>
    <w:rsid w:val="00ED2F3C"/>
    <w:rsid w:val="00ED3057"/>
    <w:rsid w:val="00ED4ECA"/>
    <w:rsid w:val="00EE305B"/>
    <w:rsid w:val="00F15C4D"/>
    <w:rsid w:val="00F41086"/>
    <w:rsid w:val="00F419CB"/>
    <w:rsid w:val="00F45E67"/>
    <w:rsid w:val="00F602CF"/>
    <w:rsid w:val="00F825AE"/>
    <w:rsid w:val="00F91EE5"/>
    <w:rsid w:val="00FD4824"/>
  </w:rsids>
  <m:mathPr>
    <m:mathFont m:val="Cambria Math"/>
    <m:brkBin m:val="before"/>
    <m:brkBinSub m:val="--"/>
    <m:smallFrac m:val="0"/>
    <m:dispDef/>
    <m:lMargin m:val="0"/>
    <m:rMargin m:val="0"/>
    <m:defJc m:val="centerGroup"/>
    <m:wrapIndent m:val="1440"/>
    <m:intLim m:val="subSup"/>
    <m:naryLim m:val="undOvr"/>
  </m:mathPr>
  <w:themeFontLang w:val="en-UG"/>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21911A09"/>
  <w15:docId w15:val="{235370AA-5846-E64A-9088-BFC0B7008C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G"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Revision">
    <w:name w:val="Revision"/>
    <w:hidden/>
    <w:uiPriority w:val="99"/>
    <w:semiHidden/>
    <w:rsid w:val="004D612D"/>
  </w:style>
  <w:style w:type="paragraph" w:styleId="Header">
    <w:name w:val="header"/>
    <w:basedOn w:val="Normal"/>
    <w:link w:val="HeaderChar"/>
    <w:uiPriority w:val="99"/>
    <w:unhideWhenUsed/>
    <w:rsid w:val="00C0250A"/>
    <w:pPr>
      <w:tabs>
        <w:tab w:val="center" w:pos="4513"/>
        <w:tab w:val="right" w:pos="9026"/>
      </w:tabs>
    </w:pPr>
  </w:style>
  <w:style w:type="character" w:customStyle="1" w:styleId="HeaderChar">
    <w:name w:val="Header Char"/>
    <w:basedOn w:val="DefaultParagraphFont"/>
    <w:link w:val="Header"/>
    <w:uiPriority w:val="99"/>
    <w:rsid w:val="00C0250A"/>
  </w:style>
  <w:style w:type="paragraph" w:styleId="Footer">
    <w:name w:val="footer"/>
    <w:basedOn w:val="Normal"/>
    <w:link w:val="FooterChar"/>
    <w:uiPriority w:val="99"/>
    <w:unhideWhenUsed/>
    <w:rsid w:val="00C0250A"/>
    <w:pPr>
      <w:tabs>
        <w:tab w:val="center" w:pos="4513"/>
        <w:tab w:val="right" w:pos="9026"/>
      </w:tabs>
    </w:pPr>
  </w:style>
  <w:style w:type="character" w:customStyle="1" w:styleId="FooterChar">
    <w:name w:val="Footer Char"/>
    <w:basedOn w:val="DefaultParagraphFont"/>
    <w:link w:val="Footer"/>
    <w:uiPriority w:val="99"/>
    <w:rsid w:val="00C0250A"/>
  </w:style>
  <w:style w:type="character" w:styleId="Hyperlink">
    <w:name w:val="Hyperlink"/>
    <w:basedOn w:val="DefaultParagraphFont"/>
    <w:uiPriority w:val="99"/>
    <w:unhideWhenUsed/>
    <w:rsid w:val="00D6039F"/>
    <w:rPr>
      <w:color w:val="0563C1" w:themeColor="hyperlink"/>
      <w:u w:val="single"/>
    </w:rPr>
  </w:style>
  <w:style w:type="character" w:styleId="UnresolvedMention">
    <w:name w:val="Unresolved Mention"/>
    <w:basedOn w:val="DefaultParagraphFont"/>
    <w:uiPriority w:val="99"/>
    <w:semiHidden/>
    <w:unhideWhenUsed/>
    <w:rsid w:val="00D6039F"/>
    <w:rPr>
      <w:color w:val="605E5C"/>
      <w:shd w:val="clear" w:color="auto" w:fill="E1DFDD"/>
    </w:rPr>
  </w:style>
  <w:style w:type="paragraph" w:styleId="ListParagraph">
    <w:name w:val="List Paragraph"/>
    <w:basedOn w:val="Normal"/>
    <w:uiPriority w:val="34"/>
    <w:qFormat/>
    <w:rsid w:val="00ED2F3C"/>
    <w:pPr>
      <w:ind w:left="720"/>
      <w:contextualSpacing/>
    </w:pPr>
  </w:style>
  <w:style w:type="character" w:styleId="CommentReference">
    <w:name w:val="annotation reference"/>
    <w:basedOn w:val="DefaultParagraphFont"/>
    <w:uiPriority w:val="99"/>
    <w:semiHidden/>
    <w:unhideWhenUsed/>
    <w:rsid w:val="00E14147"/>
    <w:rPr>
      <w:sz w:val="16"/>
      <w:szCs w:val="16"/>
    </w:rPr>
  </w:style>
  <w:style w:type="paragraph" w:styleId="CommentText">
    <w:name w:val="annotation text"/>
    <w:basedOn w:val="Normal"/>
    <w:link w:val="CommentTextChar"/>
    <w:uiPriority w:val="99"/>
    <w:semiHidden/>
    <w:unhideWhenUsed/>
    <w:rsid w:val="00E14147"/>
    <w:rPr>
      <w:sz w:val="20"/>
      <w:szCs w:val="20"/>
    </w:rPr>
  </w:style>
  <w:style w:type="character" w:customStyle="1" w:styleId="CommentTextChar">
    <w:name w:val="Comment Text Char"/>
    <w:basedOn w:val="DefaultParagraphFont"/>
    <w:link w:val="CommentText"/>
    <w:uiPriority w:val="99"/>
    <w:semiHidden/>
    <w:rsid w:val="00E14147"/>
    <w:rPr>
      <w:sz w:val="20"/>
      <w:szCs w:val="20"/>
    </w:rPr>
  </w:style>
  <w:style w:type="paragraph" w:styleId="CommentSubject">
    <w:name w:val="annotation subject"/>
    <w:basedOn w:val="CommentText"/>
    <w:next w:val="CommentText"/>
    <w:link w:val="CommentSubjectChar"/>
    <w:uiPriority w:val="99"/>
    <w:semiHidden/>
    <w:unhideWhenUsed/>
    <w:rsid w:val="00E14147"/>
    <w:rPr>
      <w:b/>
      <w:bCs/>
    </w:rPr>
  </w:style>
  <w:style w:type="character" w:customStyle="1" w:styleId="CommentSubjectChar">
    <w:name w:val="Comment Subject Char"/>
    <w:basedOn w:val="CommentTextChar"/>
    <w:link w:val="CommentSubject"/>
    <w:uiPriority w:val="99"/>
    <w:semiHidden/>
    <w:rsid w:val="00E1414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2.png"/><Relationship Id="rId18" Type="http://schemas.microsoft.com/office/2011/relationships/people" Target="people.xml"/><Relationship Id="rId3" Type="http://schemas.openxmlformats.org/officeDocument/2006/relationships/settings" Target="settings.xml"/><Relationship Id="rId7" Type="http://schemas.openxmlformats.org/officeDocument/2006/relationships/comments" Target="comments.xml"/><Relationship Id="rId12" Type="http://schemas.openxmlformats.org/officeDocument/2006/relationships/oleObject" Target="embeddings/oleObject1.bin"/><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wmf"/><Relationship Id="rId5" Type="http://schemas.openxmlformats.org/officeDocument/2006/relationships/footnotes" Target="footnotes.xml"/><Relationship Id="rId15" Type="http://schemas.openxmlformats.org/officeDocument/2006/relationships/oleObject" Target="embeddings/oleObject2.bin"/><Relationship Id="rId10" Type="http://schemas.microsoft.com/office/2018/08/relationships/commentsExtensible" Target="commentsExtensible.xml"/><Relationship Id="rId19" Type="http://schemas.openxmlformats.org/officeDocument/2006/relationships/theme" Target="theme/theme1.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3.wm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TotalTime>
  <Pages>3</Pages>
  <Words>670</Words>
  <Characters>3824</Characters>
  <Application>Microsoft Office Word</Application>
  <DocSecurity>0</DocSecurity>
  <Lines>31</Lines>
  <Paragraphs>8</Paragraphs>
  <ScaleCrop>false</ScaleCrop>
  <Company/>
  <LinksUpToDate>false</LinksUpToDate>
  <CharactersWithSpaces>4486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444</cp:lastModifiedBy>
  <cp:revision>117</cp:revision>
  <dcterms:created xsi:type="dcterms:W3CDTF">2023-10-09T08:55:00Z</dcterms:created>
  <dcterms:modified xsi:type="dcterms:W3CDTF">2023-10-09T10:36:00Z</dcterms:modified>
</cp:coreProperties>
</file>